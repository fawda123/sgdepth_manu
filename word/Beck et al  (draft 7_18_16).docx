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5EE161" w14:textId="77777777" w:rsidR="00354B22" w:rsidRDefault="00354B22" w:rsidP="001A66BE">
      <w:pPr>
        <w:spacing w:before="0" w:after="0"/>
        <w:jc w:val="center"/>
        <w:rPr>
          <w:rFonts w:ascii="Times New Roman" w:hAnsi="Times New Roman"/>
        </w:rPr>
      </w:pPr>
    </w:p>
    <w:p w14:paraId="2FF8F658" w14:textId="77777777" w:rsidR="00354B22" w:rsidRDefault="00354B22" w:rsidP="001A66BE">
      <w:pPr>
        <w:spacing w:before="0" w:after="0"/>
        <w:jc w:val="center"/>
        <w:rPr>
          <w:rFonts w:ascii="Times New Roman" w:hAnsi="Times New Roman"/>
        </w:rPr>
      </w:pPr>
    </w:p>
    <w:p w14:paraId="2664E0A6" w14:textId="77777777" w:rsidR="00354B22" w:rsidRDefault="00354B22" w:rsidP="001A66BE">
      <w:pPr>
        <w:spacing w:before="0" w:after="0"/>
        <w:jc w:val="center"/>
        <w:rPr>
          <w:rFonts w:ascii="Times New Roman" w:hAnsi="Times New Roman"/>
        </w:rPr>
      </w:pPr>
    </w:p>
    <w:p w14:paraId="070B10B5" w14:textId="77777777" w:rsidR="00354B22" w:rsidRDefault="00354B22" w:rsidP="001A66BE">
      <w:pPr>
        <w:spacing w:before="0" w:after="0"/>
        <w:jc w:val="center"/>
        <w:rPr>
          <w:rFonts w:ascii="Times New Roman" w:hAnsi="Times New Roman"/>
        </w:rPr>
      </w:pPr>
    </w:p>
    <w:p w14:paraId="7D0F58F8" w14:textId="77777777" w:rsidR="00354B22" w:rsidRDefault="00354B22" w:rsidP="001A66BE">
      <w:pPr>
        <w:spacing w:before="0" w:after="0"/>
        <w:jc w:val="center"/>
        <w:rPr>
          <w:rFonts w:ascii="Times New Roman" w:hAnsi="Times New Roman"/>
        </w:rPr>
      </w:pPr>
    </w:p>
    <w:p w14:paraId="32CE0F4E" w14:textId="77777777" w:rsidR="00E648CD" w:rsidRPr="00354B22" w:rsidRDefault="00E648CD" w:rsidP="001A66BE">
      <w:pPr>
        <w:spacing w:before="0" w:after="0"/>
        <w:jc w:val="center"/>
        <w:rPr>
          <w:rFonts w:ascii="Times New Roman" w:hAnsi="Times New Roman"/>
          <w:sz w:val="36"/>
          <w:szCs w:val="36"/>
        </w:rPr>
      </w:pPr>
      <w:r w:rsidRPr="00354B22">
        <w:rPr>
          <w:rFonts w:ascii="Times New Roman" w:hAnsi="Times New Roman"/>
          <w:sz w:val="36"/>
          <w:szCs w:val="36"/>
        </w:rPr>
        <w:t>Quantifying seagrass light requirements using an algorithm to spatially resolve depth of colonization</w:t>
      </w:r>
    </w:p>
    <w:p w14:paraId="262DF9E1" w14:textId="77777777" w:rsidR="00D236A4" w:rsidRDefault="00D236A4" w:rsidP="001A66BE">
      <w:pPr>
        <w:spacing w:before="0" w:after="0"/>
        <w:jc w:val="center"/>
        <w:rPr>
          <w:rFonts w:ascii="Times New Roman" w:hAnsi="Times New Roman"/>
        </w:rPr>
      </w:pPr>
    </w:p>
    <w:p w14:paraId="50D526FA" w14:textId="77777777" w:rsidR="00354B22" w:rsidRDefault="00354B22" w:rsidP="001A66BE">
      <w:pPr>
        <w:spacing w:before="0" w:after="0"/>
        <w:jc w:val="center"/>
        <w:rPr>
          <w:rFonts w:ascii="Times New Roman" w:hAnsi="Times New Roman"/>
        </w:rPr>
      </w:pPr>
    </w:p>
    <w:p w14:paraId="1C45373D" w14:textId="77777777" w:rsidR="00354B22" w:rsidRPr="00E648CD" w:rsidRDefault="00354B22" w:rsidP="001A66BE">
      <w:pPr>
        <w:spacing w:before="0" w:after="0"/>
        <w:jc w:val="center"/>
        <w:rPr>
          <w:rFonts w:ascii="Times New Roman" w:hAnsi="Times New Roman"/>
        </w:rPr>
      </w:pPr>
    </w:p>
    <w:p w14:paraId="4CD7FEB6" w14:textId="77777777" w:rsidR="00E648CD" w:rsidRDefault="00E648CD" w:rsidP="001A66BE">
      <w:pPr>
        <w:spacing w:before="0" w:after="0"/>
        <w:jc w:val="center"/>
        <w:rPr>
          <w:rFonts w:ascii="Times New Roman" w:hAnsi="Times New Roman"/>
          <w:vertAlign w:val="superscript"/>
        </w:rPr>
      </w:pPr>
      <w:r>
        <w:rPr>
          <w:rFonts w:ascii="Times New Roman" w:hAnsi="Times New Roman"/>
        </w:rPr>
        <w:t>Marcus W. Beck</w:t>
      </w:r>
      <w:r w:rsidRPr="00E648CD">
        <w:rPr>
          <w:rFonts w:ascii="Times New Roman" w:hAnsi="Times New Roman"/>
          <w:vertAlign w:val="superscript"/>
        </w:rPr>
        <w:t>1</w:t>
      </w:r>
      <w:r>
        <w:rPr>
          <w:rFonts w:ascii="Times New Roman" w:hAnsi="Times New Roman"/>
          <w:vertAlign w:val="superscript"/>
        </w:rPr>
        <w:t>*</w:t>
      </w:r>
      <w:r>
        <w:rPr>
          <w:rFonts w:ascii="Times New Roman" w:hAnsi="Times New Roman"/>
        </w:rPr>
        <w:t>, James D. Hagy III</w:t>
      </w:r>
      <w:r w:rsidRPr="00E648CD">
        <w:rPr>
          <w:rFonts w:ascii="Times New Roman" w:hAnsi="Times New Roman"/>
          <w:vertAlign w:val="superscript"/>
        </w:rPr>
        <w:t>2</w:t>
      </w:r>
      <w:r>
        <w:rPr>
          <w:rFonts w:ascii="Times New Roman" w:hAnsi="Times New Roman"/>
        </w:rPr>
        <w:t>, Chengfeng Le</w:t>
      </w:r>
      <w:r w:rsidRPr="00E648CD">
        <w:rPr>
          <w:rFonts w:ascii="Times New Roman" w:hAnsi="Times New Roman"/>
          <w:vertAlign w:val="superscript"/>
        </w:rPr>
        <w:t>3</w:t>
      </w:r>
    </w:p>
    <w:p w14:paraId="15535B05" w14:textId="77777777" w:rsidR="00D236A4" w:rsidRPr="00E648CD" w:rsidRDefault="00D236A4" w:rsidP="001A66BE">
      <w:pPr>
        <w:spacing w:before="0" w:after="0"/>
        <w:jc w:val="center"/>
        <w:rPr>
          <w:rFonts w:ascii="Times New Roman" w:hAnsi="Times New Roman"/>
        </w:rPr>
      </w:pPr>
    </w:p>
    <w:p w14:paraId="1D381734" w14:textId="23F0B7D8"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1</w:t>
      </w:r>
      <w:r w:rsidRPr="00E648CD">
        <w:rPr>
          <w:rFonts w:ascii="Times New Roman" w:hAnsi="Times New Roman"/>
        </w:rPr>
        <w:t>USEPA National Health and Environmental Effects Research Laboratory</w:t>
      </w:r>
    </w:p>
    <w:p w14:paraId="0BDEE3C9"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Gulf Ecology Division, 1 Sabine Island Drive, Gulf Breeze, FL 32561</w:t>
      </w:r>
    </w:p>
    <w:p w14:paraId="00D54AD9" w14:textId="77777777" w:rsidR="00E648CD" w:rsidRDefault="00E648CD" w:rsidP="001A66BE">
      <w:pPr>
        <w:spacing w:before="0" w:after="0"/>
        <w:jc w:val="center"/>
        <w:rPr>
          <w:rFonts w:ascii="Times New Roman" w:hAnsi="Times New Roman"/>
        </w:rPr>
      </w:pPr>
      <w:r w:rsidRPr="00E648CD">
        <w:rPr>
          <w:rFonts w:ascii="Times New Roman" w:hAnsi="Times New Roman"/>
        </w:rPr>
        <w:t xml:space="preserve">Phone: 850-934-2480, Fax: 850-934-2401, Email: </w:t>
      </w:r>
      <w:hyperlink r:id="rId8" w:history="1">
        <w:r w:rsidR="00D236A4" w:rsidRPr="000648CC">
          <w:rPr>
            <w:rStyle w:val="Hyperlink"/>
            <w:rFonts w:ascii="Times New Roman" w:hAnsi="Times New Roman"/>
          </w:rPr>
          <w:t>beck.marcus@epa.gov</w:t>
        </w:r>
      </w:hyperlink>
    </w:p>
    <w:p w14:paraId="11A51C7C" w14:textId="77777777" w:rsidR="00E648CD" w:rsidRDefault="00E648CD" w:rsidP="001A66BE">
      <w:pPr>
        <w:spacing w:before="0" w:after="0"/>
        <w:jc w:val="center"/>
        <w:rPr>
          <w:rFonts w:ascii="Times New Roman" w:hAnsi="Times New Roman"/>
          <w:vertAlign w:val="superscript"/>
        </w:rPr>
      </w:pPr>
    </w:p>
    <w:p w14:paraId="064276A0" w14:textId="77777777"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2</w:t>
      </w:r>
      <w:r w:rsidRPr="00E648CD">
        <w:rPr>
          <w:rFonts w:ascii="Times New Roman" w:hAnsi="Times New Roman"/>
        </w:rPr>
        <w:t>USEPA National Health and Environmental Effects Research Laboratory</w:t>
      </w:r>
    </w:p>
    <w:p w14:paraId="3ECD923B"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Gulf Ecology Division, 1 Sabine Island Drive, Gulf Breeze, FL 32561</w:t>
      </w:r>
    </w:p>
    <w:p w14:paraId="6F6FC92B" w14:textId="77777777" w:rsidR="00E648CD" w:rsidRDefault="00E648CD" w:rsidP="001A66BE">
      <w:pPr>
        <w:spacing w:before="0" w:after="0"/>
        <w:jc w:val="center"/>
        <w:rPr>
          <w:rFonts w:ascii="Times New Roman" w:hAnsi="Times New Roman"/>
        </w:rPr>
      </w:pPr>
      <w:r w:rsidRPr="00E648CD">
        <w:rPr>
          <w:rFonts w:ascii="Times New Roman" w:hAnsi="Times New Roman"/>
        </w:rPr>
        <w:t xml:space="preserve">Phone: 850-934-2455, Fax: 850-934-2401, Email: </w:t>
      </w:r>
      <w:hyperlink r:id="rId9" w:history="1">
        <w:r w:rsidR="00D236A4" w:rsidRPr="000648CC">
          <w:rPr>
            <w:rStyle w:val="Hyperlink"/>
            <w:rFonts w:ascii="Times New Roman" w:hAnsi="Times New Roman"/>
          </w:rPr>
          <w:t>hagy.jim@epa.gov</w:t>
        </w:r>
      </w:hyperlink>
    </w:p>
    <w:p w14:paraId="2E857627" w14:textId="77777777" w:rsidR="00E648CD" w:rsidRDefault="00E648CD" w:rsidP="001A66BE">
      <w:pPr>
        <w:spacing w:before="0" w:after="0"/>
        <w:jc w:val="center"/>
        <w:rPr>
          <w:rFonts w:ascii="Times New Roman" w:hAnsi="Times New Roman"/>
          <w:vertAlign w:val="superscript"/>
        </w:rPr>
      </w:pPr>
    </w:p>
    <w:p w14:paraId="51126FA3" w14:textId="77777777" w:rsidR="00E648CD" w:rsidRPr="00E648CD" w:rsidRDefault="00E648CD" w:rsidP="001A66BE">
      <w:pPr>
        <w:spacing w:before="0" w:after="0"/>
        <w:jc w:val="center"/>
        <w:rPr>
          <w:rFonts w:ascii="Times New Roman" w:hAnsi="Times New Roman"/>
        </w:rPr>
      </w:pPr>
      <w:r w:rsidRPr="00E648CD">
        <w:rPr>
          <w:rFonts w:ascii="Times New Roman" w:hAnsi="Times New Roman"/>
          <w:vertAlign w:val="superscript"/>
        </w:rPr>
        <w:t>3</w:t>
      </w:r>
      <w:r w:rsidRPr="00E648CD">
        <w:rPr>
          <w:rFonts w:ascii="Times New Roman" w:hAnsi="Times New Roman"/>
        </w:rPr>
        <w:t>ORISE Research Participation Program</w:t>
      </w:r>
    </w:p>
    <w:p w14:paraId="4B51A644" w14:textId="77777777" w:rsidR="00E648CD" w:rsidRPr="00E648CD" w:rsidRDefault="00E648CD" w:rsidP="001A66BE">
      <w:pPr>
        <w:spacing w:before="0" w:after="0"/>
        <w:jc w:val="center"/>
        <w:rPr>
          <w:rFonts w:ascii="Times New Roman" w:hAnsi="Times New Roman"/>
        </w:rPr>
      </w:pPr>
      <w:r w:rsidRPr="00E648CD">
        <w:rPr>
          <w:rFonts w:ascii="Times New Roman" w:hAnsi="Times New Roman"/>
        </w:rPr>
        <w:t>USEPA National Health and Environmental Effects Research Laboratory</w:t>
      </w:r>
    </w:p>
    <w:p w14:paraId="056A8474" w14:textId="77777777" w:rsidR="00546334" w:rsidRDefault="00E648CD" w:rsidP="00546334">
      <w:pPr>
        <w:spacing w:before="0" w:after="0"/>
        <w:jc w:val="center"/>
        <w:rPr>
          <w:rFonts w:ascii="Times New Roman" w:hAnsi="Times New Roman"/>
        </w:rPr>
      </w:pPr>
      <w:r w:rsidRPr="00E648CD">
        <w:rPr>
          <w:rFonts w:ascii="Times New Roman" w:hAnsi="Times New Roman"/>
        </w:rPr>
        <w:t>Gulf Ecology Division, 1 Sabine Isla</w:t>
      </w:r>
      <w:r w:rsidR="00546334">
        <w:rPr>
          <w:rFonts w:ascii="Times New Roman" w:hAnsi="Times New Roman"/>
        </w:rPr>
        <w:t>nd Drive, Gulf Breeze, FL 32561</w:t>
      </w:r>
    </w:p>
    <w:p w14:paraId="4A413EED" w14:textId="62680651" w:rsidR="00D236A4" w:rsidRDefault="00A21AA9" w:rsidP="00546334">
      <w:pPr>
        <w:spacing w:before="0" w:after="0"/>
        <w:jc w:val="center"/>
        <w:rPr>
          <w:rFonts w:ascii="Times New Roman" w:hAnsi="Times New Roman"/>
        </w:rPr>
      </w:pPr>
      <w:r>
        <w:rPr>
          <w:rFonts w:ascii="Times New Roman" w:hAnsi="Times New Roman"/>
        </w:rPr>
        <w:t xml:space="preserve">Current address: </w:t>
      </w:r>
      <w:r w:rsidR="00DF6470">
        <w:rPr>
          <w:rFonts w:ascii="Times New Roman" w:hAnsi="Times New Roman"/>
        </w:rPr>
        <w:t xml:space="preserve"> </w:t>
      </w:r>
    </w:p>
    <w:p w14:paraId="0AD96D67" w14:textId="45A4F3A6" w:rsidR="00341DB5" w:rsidRDefault="00341DB5" w:rsidP="00546334">
      <w:pPr>
        <w:spacing w:before="0" w:after="0"/>
        <w:jc w:val="center"/>
        <w:rPr>
          <w:rFonts w:ascii="Times New Roman" w:hAnsi="Times New Roman"/>
        </w:rPr>
      </w:pPr>
      <w:r>
        <w:rPr>
          <w:rFonts w:ascii="Times New Roman" w:hAnsi="Times New Roman"/>
        </w:rPr>
        <w:t xml:space="preserve">Ocean College, Zhejiang University, </w:t>
      </w:r>
      <w:proofErr w:type="spellStart"/>
      <w:r>
        <w:rPr>
          <w:rFonts w:ascii="Times New Roman" w:hAnsi="Times New Roman"/>
        </w:rPr>
        <w:t>Zhoushan</w:t>
      </w:r>
      <w:proofErr w:type="spellEnd"/>
      <w:r>
        <w:rPr>
          <w:rFonts w:ascii="Times New Roman" w:hAnsi="Times New Roman"/>
        </w:rPr>
        <w:t>, China</w:t>
      </w:r>
    </w:p>
    <w:p w14:paraId="1152FCBC" w14:textId="3D73459B" w:rsidR="00546334" w:rsidRDefault="004022CE" w:rsidP="001A66BE">
      <w:pPr>
        <w:spacing w:before="0" w:after="0"/>
        <w:jc w:val="center"/>
        <w:rPr>
          <w:rFonts w:ascii="Times New Roman" w:hAnsi="Times New Roman"/>
        </w:rPr>
      </w:pPr>
      <w:r>
        <w:rPr>
          <w:rFonts w:ascii="Times New Roman" w:hAnsi="Times New Roman"/>
        </w:rPr>
        <w:t xml:space="preserve">Email: </w:t>
      </w:r>
      <w:hyperlink r:id="rId10" w:history="1">
        <w:r w:rsidRPr="001A0194">
          <w:rPr>
            <w:rStyle w:val="Hyperlink"/>
            <w:rFonts w:ascii="Times New Roman" w:hAnsi="Times New Roman"/>
          </w:rPr>
          <w:t>chengfengle@zju.edu.cn</w:t>
        </w:r>
      </w:hyperlink>
    </w:p>
    <w:p w14:paraId="2EF02677" w14:textId="77777777" w:rsidR="00546334" w:rsidRDefault="00546334" w:rsidP="004022CE">
      <w:pPr>
        <w:spacing w:before="0" w:after="0"/>
        <w:rPr>
          <w:rFonts w:ascii="Times New Roman" w:hAnsi="Times New Roman"/>
        </w:rPr>
      </w:pPr>
    </w:p>
    <w:p w14:paraId="68264C29" w14:textId="77777777" w:rsidR="00A21AA9" w:rsidRDefault="00A21AA9" w:rsidP="00517C13">
      <w:pPr>
        <w:spacing w:before="0" w:after="0"/>
        <w:rPr>
          <w:rFonts w:ascii="Times New Roman" w:hAnsi="Times New Roman"/>
        </w:rPr>
      </w:pPr>
    </w:p>
    <w:p w14:paraId="4417D746" w14:textId="77777777" w:rsidR="00E648CD" w:rsidRPr="00E648CD" w:rsidRDefault="00E648CD" w:rsidP="001A66BE">
      <w:pPr>
        <w:spacing w:before="0" w:after="0"/>
        <w:jc w:val="center"/>
        <w:rPr>
          <w:rFonts w:ascii="Times New Roman" w:hAnsi="Times New Roman"/>
        </w:rPr>
      </w:pPr>
      <w:bookmarkStart w:id="0" w:name="abstract"/>
      <w:r w:rsidRPr="00E648CD">
        <w:rPr>
          <w:rFonts w:ascii="Times New Roman" w:hAnsi="Times New Roman"/>
          <w:vertAlign w:val="superscript"/>
        </w:rPr>
        <w:t>*</w:t>
      </w:r>
      <w:r>
        <w:rPr>
          <w:rFonts w:ascii="Times New Roman" w:hAnsi="Times New Roman"/>
        </w:rPr>
        <w:t>Corresponding author</w:t>
      </w:r>
    </w:p>
    <w:p w14:paraId="61AA75B7" w14:textId="77777777" w:rsidR="00BF7C8B" w:rsidRDefault="00BF7C8B" w:rsidP="001A66BE">
      <w:pPr>
        <w:spacing w:before="0" w:after="0"/>
        <w:rPr>
          <w:rFonts w:ascii="Times New Roman" w:hAnsi="Times New Roman"/>
        </w:rPr>
      </w:pPr>
    </w:p>
    <w:p w14:paraId="6372CCCA" w14:textId="77777777" w:rsidR="00BF7C8B" w:rsidRDefault="00BF7C8B" w:rsidP="001A66BE">
      <w:pPr>
        <w:spacing w:before="0" w:after="0"/>
        <w:rPr>
          <w:rFonts w:ascii="Times New Roman" w:hAnsi="Times New Roman"/>
        </w:rPr>
      </w:pPr>
      <w:r>
        <w:rPr>
          <w:rFonts w:ascii="Times New Roman" w:hAnsi="Times New Roman"/>
        </w:rPr>
        <w:br w:type="page"/>
      </w:r>
    </w:p>
    <w:p w14:paraId="46273D05" w14:textId="77777777" w:rsidR="00270510" w:rsidRPr="001A66BE" w:rsidRDefault="00910D26" w:rsidP="001A66BE">
      <w:pPr>
        <w:spacing w:before="0" w:after="0" w:line="360" w:lineRule="auto"/>
        <w:rPr>
          <w:rFonts w:ascii="Times New Roman" w:hAnsi="Times New Roman"/>
          <w:b/>
        </w:rPr>
      </w:pPr>
      <w:r w:rsidRPr="001A66BE">
        <w:rPr>
          <w:rFonts w:ascii="Times New Roman" w:hAnsi="Times New Roman"/>
          <w:b/>
        </w:rPr>
        <w:lastRenderedPageBreak/>
        <w:t>Abstract</w:t>
      </w:r>
    </w:p>
    <w:bookmarkEnd w:id="0"/>
    <w:p w14:paraId="56EA2C0B" w14:textId="197A727A" w:rsidR="00CA57C9" w:rsidRDefault="002F5ADF" w:rsidP="00CA57C9">
      <w:pPr>
        <w:spacing w:before="0" w:after="0" w:line="360" w:lineRule="auto"/>
        <w:rPr>
          <w:rFonts w:ascii="Times New Roman" w:hAnsi="Times New Roman"/>
        </w:rPr>
      </w:pPr>
      <w:r>
        <w:rPr>
          <w:rFonts w:ascii="Times New Roman" w:hAnsi="Times New Roman"/>
        </w:rPr>
        <w:t>D</w:t>
      </w:r>
      <w:r w:rsidR="000B4492">
        <w:rPr>
          <w:rFonts w:ascii="Times New Roman" w:hAnsi="Times New Roman"/>
        </w:rPr>
        <w:t>epth of colonization (</w:t>
      </w:r>
      <w:proofErr w:type="spellStart"/>
      <w:r w:rsidR="000B4492">
        <w:rPr>
          <w:rFonts w:ascii="Times New Roman" w:hAnsi="Times New Roman"/>
          <w:i/>
        </w:rPr>
        <w:t>Z</w:t>
      </w:r>
      <w:r w:rsidR="000B4492">
        <w:rPr>
          <w:rFonts w:ascii="Times New Roman" w:hAnsi="Times New Roman"/>
          <w:i/>
          <w:vertAlign w:val="subscript"/>
        </w:rPr>
        <w:t>c</w:t>
      </w:r>
      <w:proofErr w:type="spellEnd"/>
      <w:r w:rsidR="000B4492">
        <w:rPr>
          <w:rFonts w:ascii="Times New Roman" w:hAnsi="Times New Roman"/>
        </w:rPr>
        <w:t xml:space="preserve">) </w:t>
      </w:r>
      <w:r w:rsidR="00910D26" w:rsidRPr="00997053">
        <w:rPr>
          <w:rFonts w:ascii="Times New Roman" w:hAnsi="Times New Roman"/>
        </w:rPr>
        <w:t xml:space="preserve">is a useful seagrass growth </w:t>
      </w:r>
      <w:r w:rsidR="009E4FF6">
        <w:rPr>
          <w:rFonts w:ascii="Times New Roman" w:hAnsi="Times New Roman"/>
        </w:rPr>
        <w:t xml:space="preserve">metric </w:t>
      </w:r>
      <w:r w:rsidR="00910D26" w:rsidRPr="00997053">
        <w:rPr>
          <w:rFonts w:ascii="Times New Roman" w:hAnsi="Times New Roman"/>
        </w:rPr>
        <w:t xml:space="preserve">that describes </w:t>
      </w:r>
      <w:r>
        <w:rPr>
          <w:rFonts w:ascii="Times New Roman" w:hAnsi="Times New Roman"/>
        </w:rPr>
        <w:t xml:space="preserve">seagrass </w:t>
      </w:r>
      <w:r w:rsidR="00910D26" w:rsidRPr="00997053">
        <w:rPr>
          <w:rFonts w:ascii="Times New Roman" w:hAnsi="Times New Roman"/>
        </w:rPr>
        <w:t>response to light attenuation.</w:t>
      </w:r>
      <w:r>
        <w:rPr>
          <w:rFonts w:ascii="Times New Roman" w:hAnsi="Times New Roman"/>
        </w:rPr>
        <w:t xml:space="preserve">  Similarly, percent surface irradiance (% SI) at </w:t>
      </w:r>
      <w:proofErr w:type="spellStart"/>
      <w:r w:rsidRPr="002F5ADF">
        <w:rPr>
          <w:rFonts w:ascii="Times New Roman" w:hAnsi="Times New Roman"/>
          <w:i/>
        </w:rPr>
        <w:t>Z</w:t>
      </w:r>
      <w:r w:rsidRPr="002F5ADF">
        <w:rPr>
          <w:rFonts w:ascii="Times New Roman" w:hAnsi="Times New Roman"/>
          <w:i/>
          <w:vertAlign w:val="subscript"/>
        </w:rPr>
        <w:t>c</w:t>
      </w:r>
      <w:proofErr w:type="spellEnd"/>
      <w:r>
        <w:rPr>
          <w:rFonts w:ascii="Times New Roman" w:hAnsi="Times New Roman"/>
        </w:rPr>
        <w:t xml:space="preserve"> is a measure of </w:t>
      </w:r>
      <w:r w:rsidR="009E4FF6">
        <w:rPr>
          <w:rFonts w:ascii="Times New Roman" w:hAnsi="Times New Roman"/>
        </w:rPr>
        <w:t xml:space="preserve">seagrass </w:t>
      </w:r>
      <w:r>
        <w:rPr>
          <w:rFonts w:ascii="Times New Roman" w:hAnsi="Times New Roman"/>
        </w:rPr>
        <w:t>light requirements with application</w:t>
      </w:r>
      <w:r w:rsidR="009E4FF6">
        <w:rPr>
          <w:rFonts w:ascii="Times New Roman" w:hAnsi="Times New Roman"/>
        </w:rPr>
        <w:t>s</w:t>
      </w:r>
      <w:r>
        <w:rPr>
          <w:rFonts w:ascii="Times New Roman" w:hAnsi="Times New Roman"/>
        </w:rPr>
        <w:t xml:space="preserve"> in seagrass ecology and management.  Methods </w:t>
      </w:r>
      <w:r w:rsidR="00910D26" w:rsidRPr="00997053">
        <w:rPr>
          <w:rFonts w:ascii="Times New Roman" w:hAnsi="Times New Roman"/>
        </w:rPr>
        <w:t xml:space="preserve">for estimating </w:t>
      </w:r>
      <w:proofErr w:type="spellStart"/>
      <w:r w:rsidR="000B4492">
        <w:rPr>
          <w:rFonts w:ascii="Times New Roman" w:hAnsi="Times New Roman"/>
          <w:i/>
        </w:rPr>
        <w:t>Z</w:t>
      </w:r>
      <w:r w:rsidR="000B4492">
        <w:rPr>
          <w:rFonts w:ascii="Times New Roman" w:hAnsi="Times New Roman"/>
          <w:i/>
          <w:vertAlign w:val="subscript"/>
        </w:rPr>
        <w:t>c</w:t>
      </w:r>
      <w:proofErr w:type="spellEnd"/>
      <w:r w:rsidR="000B4492" w:rsidRPr="00997053">
        <w:rPr>
          <w:rFonts w:ascii="Times New Roman" w:hAnsi="Times New Roman"/>
        </w:rPr>
        <w:t xml:space="preserve"> </w:t>
      </w:r>
      <w:r>
        <w:rPr>
          <w:rFonts w:ascii="Times New Roman" w:hAnsi="Times New Roman"/>
        </w:rPr>
        <w:t>and % SI</w:t>
      </w:r>
      <w:r w:rsidR="009E4FF6">
        <w:rPr>
          <w:rFonts w:ascii="Times New Roman" w:hAnsi="Times New Roman"/>
        </w:rPr>
        <w:t>, and the resulting estimates</w:t>
      </w:r>
      <w:r>
        <w:rPr>
          <w:rFonts w:ascii="Times New Roman" w:hAnsi="Times New Roman"/>
        </w:rPr>
        <w:t xml:space="preserve"> are </w:t>
      </w:r>
      <w:r w:rsidR="009E4FF6">
        <w:rPr>
          <w:rFonts w:ascii="Times New Roman" w:hAnsi="Times New Roman"/>
        </w:rPr>
        <w:t xml:space="preserve">highly </w:t>
      </w:r>
      <w:r>
        <w:rPr>
          <w:rFonts w:ascii="Times New Roman" w:hAnsi="Times New Roman"/>
        </w:rPr>
        <w:t xml:space="preserve">variable making </w:t>
      </w:r>
      <w:r w:rsidR="008E655B">
        <w:rPr>
          <w:rFonts w:ascii="Times New Roman" w:hAnsi="Times New Roman"/>
        </w:rPr>
        <w:t xml:space="preserve">meaningful </w:t>
      </w:r>
      <w:r>
        <w:rPr>
          <w:rFonts w:ascii="Times New Roman" w:hAnsi="Times New Roman"/>
        </w:rPr>
        <w:t xml:space="preserve">comparisons </w:t>
      </w:r>
      <w:r w:rsidR="009E4FF6">
        <w:rPr>
          <w:rFonts w:ascii="Times New Roman" w:hAnsi="Times New Roman"/>
        </w:rPr>
        <w:t xml:space="preserve">among estimates difficult.  </w:t>
      </w:r>
      <w:r w:rsidR="00CA57C9">
        <w:rPr>
          <w:rFonts w:ascii="Times New Roman" w:hAnsi="Times New Roman"/>
        </w:rPr>
        <w:t>A</w:t>
      </w:r>
      <w:r>
        <w:rPr>
          <w:rFonts w:ascii="Times New Roman" w:hAnsi="Times New Roman"/>
        </w:rPr>
        <w:t xml:space="preserve"> new</w:t>
      </w:r>
      <w:r w:rsidR="00910D26" w:rsidRPr="00997053">
        <w:rPr>
          <w:rFonts w:ascii="Times New Roman" w:hAnsi="Times New Roman"/>
        </w:rPr>
        <w:t xml:space="preserve"> algorithm is presented </w:t>
      </w:r>
      <w:r>
        <w:rPr>
          <w:rFonts w:ascii="Times New Roman" w:hAnsi="Times New Roman"/>
        </w:rPr>
        <w:t xml:space="preserve">to </w:t>
      </w:r>
      <w:r w:rsidR="009E4FF6">
        <w:rPr>
          <w:rFonts w:ascii="Times New Roman" w:hAnsi="Times New Roman"/>
        </w:rPr>
        <w:t xml:space="preserve">compute maps of </w:t>
      </w:r>
      <w:r w:rsidR="00B871CC">
        <w:rPr>
          <w:rFonts w:ascii="Times New Roman" w:hAnsi="Times New Roman"/>
        </w:rPr>
        <w:t>median</w:t>
      </w:r>
      <w:r w:rsidR="003A11B1">
        <w:rPr>
          <w:rFonts w:ascii="Times New Roman" w:hAnsi="Times New Roman"/>
        </w:rPr>
        <w:t xml:space="preserve"> </w:t>
      </w:r>
      <w:r w:rsidR="00B871CC">
        <w:rPr>
          <w:rFonts w:ascii="Times New Roman" w:hAnsi="Times New Roman"/>
        </w:rPr>
        <w:t xml:space="preserve">and maximum </w:t>
      </w:r>
      <w:proofErr w:type="spellStart"/>
      <w:r w:rsidR="00B871CC" w:rsidRPr="00B871CC">
        <w:rPr>
          <w:rFonts w:ascii="Times New Roman" w:hAnsi="Times New Roman"/>
          <w:i/>
        </w:rPr>
        <w:t>Z</w:t>
      </w:r>
      <w:r w:rsidR="00B871CC" w:rsidRPr="00B871CC">
        <w:rPr>
          <w:rFonts w:ascii="Times New Roman" w:hAnsi="Times New Roman"/>
          <w:i/>
          <w:vertAlign w:val="subscript"/>
        </w:rPr>
        <w:t>c</w:t>
      </w:r>
      <w:proofErr w:type="spellEnd"/>
      <w:r w:rsidR="00B871CC">
        <w:rPr>
          <w:rFonts w:ascii="Times New Roman" w:hAnsi="Times New Roman"/>
        </w:rPr>
        <w:t xml:space="preserve">, </w:t>
      </w:r>
      <w:proofErr w:type="spellStart"/>
      <w:r w:rsidR="003A11B1" w:rsidRPr="003A11B1">
        <w:rPr>
          <w:rFonts w:ascii="Times New Roman" w:hAnsi="Times New Roman"/>
          <w:i/>
        </w:rPr>
        <w:t>Z</w:t>
      </w:r>
      <w:r w:rsidR="003A11B1" w:rsidRPr="003A11B1">
        <w:rPr>
          <w:rFonts w:ascii="Times New Roman" w:hAnsi="Times New Roman"/>
          <w:i/>
          <w:vertAlign w:val="subscript"/>
        </w:rPr>
        <w:t>c</w:t>
      </w:r>
      <w:proofErr w:type="spellEnd"/>
      <w:r w:rsidR="003A11B1" w:rsidRPr="003A11B1">
        <w:rPr>
          <w:rFonts w:ascii="Times New Roman" w:hAnsi="Times New Roman"/>
          <w:i/>
          <w:vertAlign w:val="subscript"/>
        </w:rPr>
        <w:t>, med</w:t>
      </w:r>
      <w:r w:rsidR="00B871CC">
        <w:rPr>
          <w:rFonts w:ascii="Times New Roman" w:hAnsi="Times New Roman"/>
        </w:rPr>
        <w:t xml:space="preserve"> and </w:t>
      </w:r>
      <w:proofErr w:type="spellStart"/>
      <w:r w:rsidR="003A11B1" w:rsidRPr="003A11B1">
        <w:rPr>
          <w:rFonts w:ascii="Times New Roman" w:hAnsi="Times New Roman"/>
          <w:i/>
        </w:rPr>
        <w:t>Z</w:t>
      </w:r>
      <w:r w:rsidR="003A11B1" w:rsidRPr="003A11B1">
        <w:rPr>
          <w:rFonts w:ascii="Times New Roman" w:hAnsi="Times New Roman"/>
          <w:i/>
          <w:vertAlign w:val="subscript"/>
        </w:rPr>
        <w:t>c,max</w:t>
      </w:r>
      <w:proofErr w:type="spellEnd"/>
      <w:r w:rsidR="00B871CC">
        <w:rPr>
          <w:rFonts w:ascii="Times New Roman" w:hAnsi="Times New Roman"/>
        </w:rPr>
        <w:t>, respectively,</w:t>
      </w:r>
      <w:r w:rsidR="003A11B1">
        <w:rPr>
          <w:rFonts w:ascii="Times New Roman" w:hAnsi="Times New Roman"/>
        </w:rPr>
        <w:t xml:space="preserve"> </w:t>
      </w:r>
      <w:r w:rsidR="009E4FF6">
        <w:rPr>
          <w:rFonts w:ascii="Times New Roman" w:hAnsi="Times New Roman"/>
        </w:rPr>
        <w:t xml:space="preserve">for </w:t>
      </w:r>
      <w:r w:rsidR="00E6183A">
        <w:rPr>
          <w:rFonts w:ascii="Times New Roman" w:hAnsi="Times New Roman"/>
        </w:rPr>
        <w:t>f</w:t>
      </w:r>
      <w:r>
        <w:rPr>
          <w:rFonts w:ascii="Times New Roman" w:hAnsi="Times New Roman"/>
        </w:rPr>
        <w:t>our Florida</w:t>
      </w:r>
      <w:r w:rsidR="00CA57C9">
        <w:rPr>
          <w:rFonts w:ascii="Times New Roman" w:hAnsi="Times New Roman"/>
        </w:rPr>
        <w:t xml:space="preserve"> coastal areas</w:t>
      </w:r>
      <w:r>
        <w:rPr>
          <w:rFonts w:ascii="Times New Roman" w:hAnsi="Times New Roman"/>
        </w:rPr>
        <w:t xml:space="preserve"> (Big Bend, Tampa Bay, Choctawhatchee Bay, Indian River Lagoon).  </w:t>
      </w:r>
      <w:r w:rsidR="009E4FF6">
        <w:rPr>
          <w:rFonts w:ascii="Times New Roman" w:hAnsi="Times New Roman"/>
        </w:rPr>
        <w:t xml:space="preserve">Maps </w:t>
      </w:r>
      <w:r w:rsidR="00910D26" w:rsidRPr="00997053">
        <w:rPr>
          <w:rFonts w:ascii="Times New Roman" w:hAnsi="Times New Roman"/>
        </w:rPr>
        <w:t xml:space="preserve">of light attenuation </w:t>
      </w:r>
      <w:r w:rsidR="00C158E3">
        <w:rPr>
          <w:rFonts w:ascii="Times New Roman" w:hAnsi="Times New Roman"/>
        </w:rPr>
        <w:t>(</w:t>
      </w:r>
      <w:proofErr w:type="spellStart"/>
      <w:r w:rsidR="00C158E3" w:rsidRPr="00C158E3">
        <w:rPr>
          <w:rFonts w:ascii="Times New Roman" w:hAnsi="Times New Roman"/>
          <w:i/>
        </w:rPr>
        <w:t>K</w:t>
      </w:r>
      <w:r w:rsidR="00C158E3" w:rsidRPr="00C158E3">
        <w:rPr>
          <w:rFonts w:ascii="Times New Roman" w:hAnsi="Times New Roman"/>
          <w:i/>
          <w:vertAlign w:val="subscript"/>
        </w:rPr>
        <w:t>d</w:t>
      </w:r>
      <w:proofErr w:type="spellEnd"/>
      <w:r w:rsidR="00C158E3">
        <w:rPr>
          <w:rFonts w:ascii="Times New Roman" w:hAnsi="Times New Roman"/>
        </w:rPr>
        <w:t xml:space="preserve">) </w:t>
      </w:r>
      <w:r w:rsidR="00D33A01">
        <w:rPr>
          <w:rFonts w:ascii="Times New Roman" w:hAnsi="Times New Roman"/>
        </w:rPr>
        <w:t xml:space="preserve">based on </w:t>
      </w:r>
      <w:proofErr w:type="spellStart"/>
      <w:r w:rsidR="00CA57C9">
        <w:rPr>
          <w:rFonts w:ascii="Times New Roman" w:hAnsi="Times New Roman"/>
        </w:rPr>
        <w:t>SeaWiFS</w:t>
      </w:r>
      <w:proofErr w:type="spellEnd"/>
      <w:r w:rsidR="00CA57C9">
        <w:rPr>
          <w:rFonts w:ascii="Times New Roman" w:hAnsi="Times New Roman"/>
        </w:rPr>
        <w:t xml:space="preserve"> satellite imagery, PAR profiles, and </w:t>
      </w:r>
      <w:proofErr w:type="spellStart"/>
      <w:r w:rsidR="008767B1">
        <w:rPr>
          <w:rFonts w:ascii="Times New Roman" w:hAnsi="Times New Roman"/>
        </w:rPr>
        <w:t>Secchi</w:t>
      </w:r>
      <w:proofErr w:type="spellEnd"/>
      <w:r w:rsidR="00D33A01">
        <w:rPr>
          <w:rFonts w:ascii="Times New Roman" w:hAnsi="Times New Roman"/>
        </w:rPr>
        <w:t xml:space="preserve"> depth </w:t>
      </w:r>
      <w:r w:rsidR="00CA57C9">
        <w:rPr>
          <w:rFonts w:ascii="Times New Roman" w:hAnsi="Times New Roman"/>
        </w:rPr>
        <w:t xml:space="preserve">measurements </w:t>
      </w:r>
      <w:r w:rsidR="00D33A01">
        <w:rPr>
          <w:rFonts w:ascii="Times New Roman" w:hAnsi="Times New Roman"/>
        </w:rPr>
        <w:t xml:space="preserve">were </w:t>
      </w:r>
      <w:r w:rsidR="009E4FF6">
        <w:rPr>
          <w:rFonts w:ascii="Times New Roman" w:hAnsi="Times New Roman"/>
        </w:rPr>
        <w:t xml:space="preserve">combined to produce maps of </w:t>
      </w:r>
      <w:r w:rsidR="00CA57C9">
        <w:rPr>
          <w:rFonts w:ascii="Times New Roman" w:hAnsi="Times New Roman"/>
        </w:rPr>
        <w:t xml:space="preserve">% SI at </w:t>
      </w:r>
      <w:proofErr w:type="spellStart"/>
      <w:r w:rsidR="00CA57C9" w:rsidRPr="00CA57C9">
        <w:rPr>
          <w:rFonts w:ascii="Times New Roman" w:hAnsi="Times New Roman"/>
          <w:i/>
        </w:rPr>
        <w:t>Z</w:t>
      </w:r>
      <w:r w:rsidR="00CA57C9" w:rsidRPr="00CA57C9">
        <w:rPr>
          <w:rFonts w:ascii="Times New Roman" w:hAnsi="Times New Roman"/>
          <w:i/>
          <w:vertAlign w:val="subscript"/>
        </w:rPr>
        <w:t>c</w:t>
      </w:r>
      <w:proofErr w:type="gramStart"/>
      <w:r w:rsidR="00B871CC">
        <w:rPr>
          <w:rFonts w:ascii="Times New Roman" w:hAnsi="Times New Roman"/>
          <w:i/>
          <w:vertAlign w:val="subscript"/>
        </w:rPr>
        <w:t>,med</w:t>
      </w:r>
      <w:proofErr w:type="spellEnd"/>
      <w:proofErr w:type="gramEnd"/>
      <w:r w:rsidR="00B871CC">
        <w:rPr>
          <w:rFonts w:ascii="Times New Roman" w:hAnsi="Times New Roman"/>
          <w:i/>
          <w:vertAlign w:val="subscript"/>
        </w:rPr>
        <w:t xml:space="preserve"> </w:t>
      </w:r>
      <w:r w:rsidR="00B871CC">
        <w:rPr>
          <w:rFonts w:ascii="Times New Roman" w:hAnsi="Times New Roman"/>
        </w:rPr>
        <w:t xml:space="preserve">and </w:t>
      </w:r>
      <w:proofErr w:type="spellStart"/>
      <w:r w:rsidR="00B871CC" w:rsidRPr="00B871CC">
        <w:rPr>
          <w:rFonts w:ascii="Times New Roman" w:hAnsi="Times New Roman"/>
          <w:i/>
        </w:rPr>
        <w:t>Z</w:t>
      </w:r>
      <w:r w:rsidR="00B871CC" w:rsidRPr="00B871CC">
        <w:rPr>
          <w:rFonts w:ascii="Times New Roman" w:hAnsi="Times New Roman"/>
          <w:i/>
          <w:vertAlign w:val="subscript"/>
        </w:rPr>
        <w:t>c,max</w:t>
      </w:r>
      <w:proofErr w:type="spellEnd"/>
      <w:r w:rsidR="00CA57C9">
        <w:rPr>
          <w:rFonts w:ascii="Times New Roman" w:hAnsi="Times New Roman"/>
        </w:rPr>
        <w:t>.</w:t>
      </w:r>
      <w:r w:rsidR="008E655B">
        <w:rPr>
          <w:rFonts w:ascii="Times New Roman" w:hAnsi="Times New Roman"/>
        </w:rPr>
        <w:t xml:space="preserve">  </w:t>
      </w:r>
      <w:r w:rsidR="009E4FF6">
        <w:rPr>
          <w:rFonts w:ascii="Times New Roman" w:hAnsi="Times New Roman"/>
        </w:rPr>
        <w:t xml:space="preserve">Among estuary segments, </w:t>
      </w:r>
      <w:r w:rsidR="003A11B1">
        <w:rPr>
          <w:rFonts w:ascii="Times New Roman" w:hAnsi="Times New Roman"/>
        </w:rPr>
        <w:t>mean</w:t>
      </w:r>
      <w:r w:rsidR="009E4FF6">
        <w:rPr>
          <w:rFonts w:ascii="Times New Roman" w:hAnsi="Times New Roman"/>
        </w:rPr>
        <w:t xml:space="preserve"> </w:t>
      </w:r>
      <w:proofErr w:type="spellStart"/>
      <w:r w:rsidR="00B871CC" w:rsidRPr="00B871CC">
        <w:rPr>
          <w:rFonts w:ascii="Times New Roman" w:hAnsi="Times New Roman"/>
          <w:i/>
        </w:rPr>
        <w:t>Z</w:t>
      </w:r>
      <w:r w:rsidR="00B871CC" w:rsidRPr="00B871CC">
        <w:rPr>
          <w:rFonts w:ascii="Times New Roman" w:hAnsi="Times New Roman"/>
          <w:i/>
          <w:vertAlign w:val="subscript"/>
        </w:rPr>
        <w:t>c</w:t>
      </w:r>
      <w:proofErr w:type="gramStart"/>
      <w:r w:rsidR="00B871CC" w:rsidRPr="00B871CC">
        <w:rPr>
          <w:rFonts w:ascii="Times New Roman" w:hAnsi="Times New Roman"/>
          <w:i/>
          <w:vertAlign w:val="subscript"/>
        </w:rPr>
        <w:t>,med</w:t>
      </w:r>
      <w:proofErr w:type="spellEnd"/>
      <w:proofErr w:type="gramEnd"/>
      <w:r w:rsidR="00B871CC">
        <w:rPr>
          <w:rFonts w:ascii="Times New Roman" w:hAnsi="Times New Roman"/>
        </w:rPr>
        <w:t xml:space="preserve"> </w:t>
      </w:r>
      <w:r w:rsidR="009E4FF6">
        <w:rPr>
          <w:rFonts w:ascii="Times New Roman" w:hAnsi="Times New Roman"/>
        </w:rPr>
        <w:t>varied from</w:t>
      </w:r>
      <w:r w:rsidR="003A11B1">
        <w:rPr>
          <w:rFonts w:ascii="Times New Roman" w:hAnsi="Times New Roman"/>
        </w:rPr>
        <w:t xml:space="preserve"> (±</w:t>
      </w:r>
      <w:proofErr w:type="spellStart"/>
      <w:r w:rsidR="003A11B1">
        <w:rPr>
          <w:rFonts w:ascii="Times New Roman" w:hAnsi="Times New Roman"/>
        </w:rPr>
        <w:t>s.e.</w:t>
      </w:r>
      <w:proofErr w:type="spellEnd"/>
      <w:r w:rsidR="003A11B1">
        <w:rPr>
          <w:rFonts w:ascii="Times New Roman" w:hAnsi="Times New Roman"/>
        </w:rPr>
        <w:t>)</w:t>
      </w:r>
      <w:r w:rsidR="009E4FF6">
        <w:rPr>
          <w:rFonts w:ascii="Times New Roman" w:hAnsi="Times New Roman"/>
        </w:rPr>
        <w:t xml:space="preserve"> </w:t>
      </w:r>
      <w:r w:rsidR="003A11B1">
        <w:rPr>
          <w:rFonts w:ascii="Times New Roman" w:hAnsi="Times New Roman"/>
        </w:rPr>
        <w:t>0.86±0.08 m</w:t>
      </w:r>
      <w:r w:rsidR="009E4FF6">
        <w:rPr>
          <w:rFonts w:ascii="Times New Roman" w:hAnsi="Times New Roman"/>
        </w:rPr>
        <w:t xml:space="preserve"> </w:t>
      </w:r>
      <w:r w:rsidR="003A11B1">
        <w:rPr>
          <w:rFonts w:ascii="Times New Roman" w:hAnsi="Times New Roman"/>
        </w:rPr>
        <w:t>for</w:t>
      </w:r>
      <w:r w:rsidR="009E4FF6">
        <w:rPr>
          <w:rFonts w:ascii="Times New Roman" w:hAnsi="Times New Roman"/>
        </w:rPr>
        <w:t xml:space="preserve"> </w:t>
      </w:r>
      <w:r w:rsidR="003A11B1">
        <w:rPr>
          <w:rFonts w:ascii="Times New Roman" w:hAnsi="Times New Roman"/>
        </w:rPr>
        <w:t>Old Tampa Bay</w:t>
      </w:r>
      <w:r w:rsidR="002B669F">
        <w:rPr>
          <w:rFonts w:ascii="Times New Roman" w:hAnsi="Times New Roman"/>
        </w:rPr>
        <w:t xml:space="preserve"> to </w:t>
      </w:r>
      <w:r w:rsidR="003A11B1">
        <w:rPr>
          <w:rFonts w:ascii="Times New Roman" w:hAnsi="Times New Roman"/>
        </w:rPr>
        <w:t>1.96±0.1</w:t>
      </w:r>
      <w:r w:rsidR="00B871CC">
        <w:rPr>
          <w:rFonts w:ascii="Times New Roman" w:hAnsi="Times New Roman"/>
        </w:rPr>
        <w:t>0</w:t>
      </w:r>
      <w:r w:rsidR="003A11B1">
        <w:rPr>
          <w:rFonts w:ascii="Times New Roman" w:hAnsi="Times New Roman"/>
        </w:rPr>
        <w:t xml:space="preserve"> m</w:t>
      </w:r>
      <w:r w:rsidR="002B669F">
        <w:rPr>
          <w:rFonts w:ascii="Times New Roman" w:hAnsi="Times New Roman"/>
        </w:rPr>
        <w:t xml:space="preserve"> </w:t>
      </w:r>
      <w:r w:rsidR="00B871CC">
        <w:rPr>
          <w:rFonts w:ascii="Times New Roman" w:hAnsi="Times New Roman"/>
        </w:rPr>
        <w:t>for</w:t>
      </w:r>
      <w:r w:rsidR="002B669F">
        <w:rPr>
          <w:rFonts w:ascii="Times New Roman" w:hAnsi="Times New Roman"/>
        </w:rPr>
        <w:t xml:space="preserve"> </w:t>
      </w:r>
      <w:r w:rsidR="003A11B1">
        <w:rPr>
          <w:rFonts w:ascii="Times New Roman" w:hAnsi="Times New Roman"/>
        </w:rPr>
        <w:t>Western Choctawhatchee Bay.</w:t>
      </w:r>
      <w:r w:rsidR="002B669F">
        <w:rPr>
          <w:rFonts w:ascii="Times New Roman" w:hAnsi="Times New Roman"/>
        </w:rPr>
        <w:t xml:space="preserve"> </w:t>
      </w:r>
      <w:r w:rsidR="003A11B1">
        <w:rPr>
          <w:rFonts w:ascii="Times New Roman" w:hAnsi="Times New Roman"/>
        </w:rPr>
        <w:t xml:space="preserve">Coefficients of variation for </w:t>
      </w:r>
      <w:proofErr w:type="spellStart"/>
      <w:r w:rsidR="003A11B1" w:rsidRPr="003A11B1">
        <w:rPr>
          <w:rFonts w:ascii="Times New Roman" w:hAnsi="Times New Roman"/>
          <w:i/>
        </w:rPr>
        <w:t>Z</w:t>
      </w:r>
      <w:r w:rsidR="003A11B1" w:rsidRPr="003A11B1">
        <w:rPr>
          <w:rFonts w:ascii="Times New Roman" w:hAnsi="Times New Roman"/>
          <w:i/>
          <w:vertAlign w:val="subscript"/>
        </w:rPr>
        <w:t>c</w:t>
      </w:r>
      <w:proofErr w:type="gramStart"/>
      <w:r w:rsidR="00B871CC">
        <w:rPr>
          <w:rFonts w:ascii="Times New Roman" w:hAnsi="Times New Roman"/>
          <w:i/>
          <w:vertAlign w:val="subscript"/>
        </w:rPr>
        <w:t>,med</w:t>
      </w:r>
      <w:proofErr w:type="spellEnd"/>
      <w:proofErr w:type="gramEnd"/>
      <w:r w:rsidR="003A11B1">
        <w:rPr>
          <w:rFonts w:ascii="Times New Roman" w:hAnsi="Times New Roman"/>
        </w:rPr>
        <w:t xml:space="preserve"> were </w:t>
      </w:r>
      <w:r w:rsidR="00A16AAB">
        <w:rPr>
          <w:rFonts w:ascii="Times New Roman" w:hAnsi="Times New Roman"/>
        </w:rPr>
        <w:t>1</w:t>
      </w:r>
      <w:r w:rsidR="003A11B1">
        <w:rPr>
          <w:rFonts w:ascii="Times New Roman" w:hAnsi="Times New Roman"/>
        </w:rPr>
        <w:t>-</w:t>
      </w:r>
      <w:r w:rsidR="00A16AAB">
        <w:rPr>
          <w:rFonts w:ascii="Times New Roman" w:hAnsi="Times New Roman"/>
        </w:rPr>
        <w:t>10</w:t>
      </w:r>
      <w:r w:rsidR="002B669F">
        <w:rPr>
          <w:rFonts w:ascii="Times New Roman" w:hAnsi="Times New Roman"/>
        </w:rPr>
        <w:t>%.</w:t>
      </w:r>
      <w:r w:rsidR="009E4FF6">
        <w:rPr>
          <w:rFonts w:ascii="Times New Roman" w:hAnsi="Times New Roman"/>
        </w:rPr>
        <w:t xml:space="preserve">  Percent SI at </w:t>
      </w:r>
      <w:proofErr w:type="spellStart"/>
      <w:r w:rsidR="003A11B1" w:rsidRPr="00B871CC">
        <w:rPr>
          <w:rFonts w:ascii="Times New Roman" w:hAnsi="Times New Roman"/>
          <w:i/>
        </w:rPr>
        <w:t>Z</w:t>
      </w:r>
      <w:r w:rsidR="003A11B1" w:rsidRPr="00B871CC">
        <w:rPr>
          <w:rFonts w:ascii="Times New Roman" w:hAnsi="Times New Roman"/>
          <w:i/>
          <w:vertAlign w:val="subscript"/>
        </w:rPr>
        <w:t>c</w:t>
      </w:r>
      <w:proofErr w:type="gramStart"/>
      <w:r w:rsidR="00B871CC" w:rsidRPr="00B871CC">
        <w:rPr>
          <w:rFonts w:ascii="Times New Roman" w:hAnsi="Times New Roman"/>
          <w:i/>
          <w:vertAlign w:val="subscript"/>
        </w:rPr>
        <w:t>,med</w:t>
      </w:r>
      <w:proofErr w:type="spellEnd"/>
      <w:proofErr w:type="gramEnd"/>
      <w:r w:rsidR="009E4FF6">
        <w:rPr>
          <w:rFonts w:ascii="Times New Roman" w:hAnsi="Times New Roman"/>
        </w:rPr>
        <w:t xml:space="preserve"> averaged 19</w:t>
      </w:r>
      <w:r w:rsidR="009E4FF6" w:rsidRPr="00997053">
        <w:rPr>
          <w:rFonts w:ascii="Times New Roman" w:hAnsi="Times New Roman"/>
        </w:rPr>
        <w:t>%</w:t>
      </w:r>
      <w:r w:rsidR="009E4FF6">
        <w:rPr>
          <w:rFonts w:ascii="Times New Roman" w:hAnsi="Times New Roman"/>
        </w:rPr>
        <w:t xml:space="preserve"> </w:t>
      </w:r>
      <w:r w:rsidR="009E4FF6" w:rsidRPr="00997053">
        <w:rPr>
          <w:rFonts w:ascii="Times New Roman" w:hAnsi="Times New Roman"/>
        </w:rPr>
        <w:t>for Indian River Lagoon</w:t>
      </w:r>
      <w:r w:rsidR="009E4FF6">
        <w:rPr>
          <w:rFonts w:ascii="Times New Roman" w:hAnsi="Times New Roman"/>
        </w:rPr>
        <w:t xml:space="preserve"> (</w:t>
      </w:r>
      <w:r w:rsidR="00501019">
        <w:rPr>
          <w:rFonts w:ascii="Times New Roman" w:hAnsi="Times New Roman"/>
        </w:rPr>
        <w:t xml:space="preserve">range = </w:t>
      </w:r>
      <w:r w:rsidR="009E4FF6">
        <w:rPr>
          <w:rFonts w:ascii="Times New Roman" w:hAnsi="Times New Roman"/>
        </w:rPr>
        <w:t xml:space="preserve">9-24%), 42% </w:t>
      </w:r>
      <w:r w:rsidR="009E4FF6" w:rsidRPr="00997053">
        <w:rPr>
          <w:rFonts w:ascii="Times New Roman" w:hAnsi="Times New Roman"/>
        </w:rPr>
        <w:t>for Tampa Bay (</w:t>
      </w:r>
      <w:r w:rsidR="009E4FF6">
        <w:rPr>
          <w:rFonts w:ascii="Times New Roman" w:hAnsi="Times New Roman"/>
        </w:rPr>
        <w:t>37-49%</w:t>
      </w:r>
      <w:r w:rsidR="009E4FF6" w:rsidRPr="00997053">
        <w:rPr>
          <w:rFonts w:ascii="Times New Roman" w:hAnsi="Times New Roman"/>
        </w:rPr>
        <w:t xml:space="preserve">) and </w:t>
      </w:r>
      <w:r w:rsidR="009E4FF6">
        <w:rPr>
          <w:rFonts w:ascii="Times New Roman" w:hAnsi="Times New Roman"/>
        </w:rPr>
        <w:t xml:space="preserve">56% for </w:t>
      </w:r>
      <w:r w:rsidR="009E4FF6" w:rsidRPr="00997053">
        <w:rPr>
          <w:rFonts w:ascii="Times New Roman" w:hAnsi="Times New Roman"/>
        </w:rPr>
        <w:t>Choctawhatchee Bay</w:t>
      </w:r>
      <w:r w:rsidR="009E4FF6">
        <w:rPr>
          <w:rFonts w:ascii="Times New Roman" w:hAnsi="Times New Roman"/>
        </w:rPr>
        <w:t xml:space="preserve"> (51-67%).  </w:t>
      </w:r>
      <w:r w:rsidR="008E655B">
        <w:rPr>
          <w:rFonts w:ascii="Times New Roman" w:hAnsi="Times New Roman"/>
        </w:rPr>
        <w:t>Estimated l</w:t>
      </w:r>
      <w:r w:rsidR="009E4FF6">
        <w:rPr>
          <w:rFonts w:ascii="Times New Roman" w:hAnsi="Times New Roman"/>
        </w:rPr>
        <w:t xml:space="preserve">ight requirements were significantly lower in Indian River Lagoon than in the other estuaries, while estimates for Tampa Bay and Choctawhatchee Bay were higher than the often cited estimate of 20%.  </w:t>
      </w:r>
      <w:r w:rsidR="008E655B">
        <w:rPr>
          <w:rFonts w:ascii="Times New Roman" w:hAnsi="Times New Roman"/>
        </w:rPr>
        <w:t xml:space="preserve">Spatial gradients in depth of colonization and % SI were apparent in all estuaries.  </w:t>
      </w:r>
      <w:r w:rsidR="00CA57C9">
        <w:rPr>
          <w:rFonts w:ascii="Times New Roman" w:hAnsi="Times New Roman"/>
        </w:rPr>
        <w:t xml:space="preserve">The analytical approach, implemented in R, could be </w:t>
      </w:r>
      <w:r w:rsidR="008E655B">
        <w:rPr>
          <w:rFonts w:ascii="Times New Roman" w:hAnsi="Times New Roman"/>
        </w:rPr>
        <w:t xml:space="preserve">applied easily to </w:t>
      </w:r>
      <w:r w:rsidR="00CA57C9">
        <w:rPr>
          <w:rFonts w:ascii="Times New Roman" w:hAnsi="Times New Roman"/>
        </w:rPr>
        <w:t xml:space="preserve">new data </w:t>
      </w:r>
      <w:r w:rsidR="008E655B">
        <w:rPr>
          <w:rFonts w:ascii="Times New Roman" w:hAnsi="Times New Roman"/>
        </w:rPr>
        <w:t xml:space="preserve">from </w:t>
      </w:r>
      <w:r w:rsidR="00CA57C9">
        <w:rPr>
          <w:rFonts w:ascii="Times New Roman" w:hAnsi="Times New Roman"/>
        </w:rPr>
        <w:t>these estuaries or</w:t>
      </w:r>
      <w:r w:rsidR="00E9083B">
        <w:rPr>
          <w:rFonts w:ascii="Times New Roman" w:hAnsi="Times New Roman"/>
        </w:rPr>
        <w:t xml:space="preserve"> </w:t>
      </w:r>
      <w:r w:rsidR="008E655B">
        <w:rPr>
          <w:rFonts w:ascii="Times New Roman" w:hAnsi="Times New Roman"/>
        </w:rPr>
        <w:t xml:space="preserve">to </w:t>
      </w:r>
      <w:r w:rsidR="00E9083B">
        <w:rPr>
          <w:rFonts w:ascii="Times New Roman" w:hAnsi="Times New Roman"/>
        </w:rPr>
        <w:t>other estuaries</w:t>
      </w:r>
      <w:r w:rsidR="00CA57C9">
        <w:rPr>
          <w:rFonts w:ascii="Times New Roman" w:hAnsi="Times New Roman"/>
        </w:rPr>
        <w:t xml:space="preserve"> and could be incorporated routinely in assessments of seagrass status and condition.</w:t>
      </w:r>
    </w:p>
    <w:p w14:paraId="047C0F02" w14:textId="77777777" w:rsidR="00D33A01" w:rsidRPr="00997053" w:rsidRDefault="00D33A01" w:rsidP="001A66BE">
      <w:pPr>
        <w:spacing w:before="0" w:after="0" w:line="360" w:lineRule="auto"/>
        <w:rPr>
          <w:rFonts w:ascii="Times New Roman" w:hAnsi="Times New Roman"/>
        </w:rPr>
      </w:pPr>
    </w:p>
    <w:p w14:paraId="26587095" w14:textId="2E12BD11" w:rsidR="00270510" w:rsidRPr="00EC026B" w:rsidRDefault="00910D26" w:rsidP="001A66BE">
      <w:pPr>
        <w:spacing w:before="0" w:after="0" w:line="360" w:lineRule="auto"/>
        <w:rPr>
          <w:rFonts w:ascii="Times New Roman" w:hAnsi="Times New Roman"/>
        </w:rPr>
      </w:pPr>
      <w:r w:rsidRPr="001A66BE">
        <w:rPr>
          <w:rFonts w:ascii="Times New Roman" w:hAnsi="Times New Roman"/>
          <w:b/>
        </w:rPr>
        <w:t>Key words</w:t>
      </w:r>
      <w:r w:rsidRPr="00997053">
        <w:rPr>
          <w:rFonts w:ascii="Times New Roman" w:hAnsi="Times New Roman"/>
        </w:rPr>
        <w:t xml:space="preserve">: </w:t>
      </w:r>
      <w:r w:rsidR="002B669F">
        <w:rPr>
          <w:rFonts w:ascii="Times New Roman" w:hAnsi="Times New Roman"/>
        </w:rPr>
        <w:t xml:space="preserve">seagrass, </w:t>
      </w:r>
      <w:r w:rsidRPr="00997053">
        <w:rPr>
          <w:rFonts w:ascii="Times New Roman" w:hAnsi="Times New Roman"/>
        </w:rPr>
        <w:t xml:space="preserve">depth of colonization, </w:t>
      </w:r>
      <w:r w:rsidR="002B669F" w:rsidRPr="00997053">
        <w:rPr>
          <w:rFonts w:ascii="Times New Roman" w:hAnsi="Times New Roman"/>
        </w:rPr>
        <w:t>light requirements</w:t>
      </w:r>
      <w:r w:rsidR="0009199B">
        <w:rPr>
          <w:rFonts w:ascii="Times New Roman" w:hAnsi="Times New Roman"/>
        </w:rPr>
        <w:t>,</w:t>
      </w:r>
      <w:r w:rsidRPr="00997053">
        <w:rPr>
          <w:rFonts w:ascii="Times New Roman" w:hAnsi="Times New Roman"/>
        </w:rPr>
        <w:t xml:space="preserve"> </w:t>
      </w:r>
      <w:bookmarkStart w:id="1" w:name="introduction"/>
      <w:r w:rsidR="002B669F">
        <w:rPr>
          <w:rFonts w:ascii="Times New Roman" w:hAnsi="Times New Roman"/>
        </w:rPr>
        <w:t>remote sensing</w:t>
      </w:r>
      <w:r w:rsidR="001A66BE">
        <w:rPr>
          <w:rFonts w:ascii="Times New Roman" w:hAnsi="Times New Roman"/>
          <w:b/>
        </w:rPr>
        <w:br w:type="page"/>
      </w:r>
      <w:r w:rsidRPr="002D75BF">
        <w:rPr>
          <w:rFonts w:ascii="Times New Roman" w:hAnsi="Times New Roman"/>
          <w:b/>
        </w:rPr>
        <w:lastRenderedPageBreak/>
        <w:t>Introduction</w:t>
      </w:r>
    </w:p>
    <w:bookmarkEnd w:id="1"/>
    <w:p w14:paraId="29E3C817" w14:textId="6CD14E9B"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 xml:space="preserve">Seagrasses are ecologically valuable components of aquatic </w:t>
      </w:r>
      <w:r w:rsidR="00813CC4">
        <w:rPr>
          <w:rFonts w:ascii="Times New Roman" w:hAnsi="Times New Roman"/>
        </w:rPr>
        <w:t>eco</w:t>
      </w:r>
      <w:r w:rsidRPr="00997053">
        <w:rPr>
          <w:rFonts w:ascii="Times New Roman" w:hAnsi="Times New Roman"/>
        </w:rPr>
        <w:t xml:space="preserve">systems that have a critical role in shaping aquatic habitat. These ‘ecosystem engineers’ influence multiple characteristics of aquatic systems through interactions with many biological and abiotic components (Jones </w:t>
      </w:r>
      <w:r w:rsidR="004939D7" w:rsidRPr="004939D7">
        <w:rPr>
          <w:rFonts w:ascii="Times New Roman" w:hAnsi="Times New Roman"/>
          <w:i/>
        </w:rPr>
        <w:t>et al</w:t>
      </w:r>
      <w:r w:rsidRPr="00997053">
        <w:rPr>
          <w:rFonts w:ascii="Times New Roman" w:hAnsi="Times New Roman"/>
        </w:rPr>
        <w:t>. 1994; Koch 2001). For example, seagrass</w:t>
      </w:r>
      <w:r w:rsidR="00E64F0F">
        <w:rPr>
          <w:rFonts w:ascii="Times New Roman" w:hAnsi="Times New Roman"/>
        </w:rPr>
        <w:t>es</w:t>
      </w:r>
      <w:r w:rsidRPr="00997053">
        <w:rPr>
          <w:rFonts w:ascii="Times New Roman" w:hAnsi="Times New Roman"/>
        </w:rPr>
        <w:t xml:space="preserve"> reduc</w:t>
      </w:r>
      <w:r w:rsidR="00E64F0F">
        <w:rPr>
          <w:rFonts w:ascii="Times New Roman" w:hAnsi="Times New Roman"/>
        </w:rPr>
        <w:t>e</w:t>
      </w:r>
      <w:r w:rsidRPr="00997053">
        <w:rPr>
          <w:rFonts w:ascii="Times New Roman" w:hAnsi="Times New Roman"/>
        </w:rPr>
        <w:t xml:space="preserve"> wave action</w:t>
      </w:r>
      <w:r w:rsidR="00E64F0F">
        <w:rPr>
          <w:rFonts w:ascii="Times New Roman" w:hAnsi="Times New Roman"/>
        </w:rPr>
        <w:t>,</w:t>
      </w:r>
      <w:r w:rsidR="003F2D80">
        <w:rPr>
          <w:rFonts w:ascii="Times New Roman" w:hAnsi="Times New Roman"/>
        </w:rPr>
        <w:t xml:space="preserve"> </w:t>
      </w:r>
      <w:r w:rsidRPr="00997053">
        <w:rPr>
          <w:rFonts w:ascii="Times New Roman" w:hAnsi="Times New Roman"/>
        </w:rPr>
        <w:t>stabiliz</w:t>
      </w:r>
      <w:r w:rsidR="00E64F0F">
        <w:rPr>
          <w:rFonts w:ascii="Times New Roman" w:hAnsi="Times New Roman"/>
        </w:rPr>
        <w:t>e</w:t>
      </w:r>
      <w:r w:rsidR="00997053">
        <w:rPr>
          <w:rFonts w:ascii="Times New Roman" w:hAnsi="Times New Roman"/>
        </w:rPr>
        <w:t xml:space="preserve"> sediment</w:t>
      </w:r>
      <w:r w:rsidR="00E64F0F">
        <w:rPr>
          <w:rFonts w:ascii="Times New Roman" w:hAnsi="Times New Roman"/>
        </w:rPr>
        <w:t xml:space="preserve">s, and provide habitat and refuge for invertebrates and juvenile fish </w:t>
      </w:r>
      <w:r w:rsidR="00997053">
        <w:rPr>
          <w:rFonts w:ascii="Times New Roman" w:hAnsi="Times New Roman"/>
        </w:rPr>
        <w:t xml:space="preserve">(Williams and Heck 2001; Hughes </w:t>
      </w:r>
      <w:r w:rsidR="004939D7" w:rsidRPr="004939D7">
        <w:rPr>
          <w:rFonts w:ascii="Times New Roman" w:hAnsi="Times New Roman"/>
          <w:i/>
        </w:rPr>
        <w:t>et al</w:t>
      </w:r>
      <w:r w:rsidR="00997053">
        <w:rPr>
          <w:rFonts w:ascii="Times New Roman" w:hAnsi="Times New Roman"/>
        </w:rPr>
        <w:t>. 2009</w:t>
      </w:r>
      <w:r w:rsidRPr="00997053">
        <w:rPr>
          <w:rFonts w:ascii="Times New Roman" w:hAnsi="Times New Roman"/>
        </w:rPr>
        <w:t xml:space="preserve">). Seagrasses also respond to changes in water clarity via physiological linkages with light availability. Seagrass </w:t>
      </w:r>
      <w:r w:rsidR="00E64F0F">
        <w:rPr>
          <w:rFonts w:ascii="Times New Roman" w:hAnsi="Times New Roman"/>
        </w:rPr>
        <w:t xml:space="preserve">coverage declines with water depth due to light attenuation, and declines more rapidly in </w:t>
      </w:r>
      <w:r w:rsidRPr="00997053">
        <w:rPr>
          <w:rFonts w:ascii="Times New Roman" w:hAnsi="Times New Roman"/>
        </w:rPr>
        <w:t xml:space="preserve">productive aquatic systems </w:t>
      </w:r>
      <w:r w:rsidR="00BC5813">
        <w:rPr>
          <w:rFonts w:ascii="Times New Roman" w:hAnsi="Times New Roman"/>
        </w:rPr>
        <w:t xml:space="preserve">where light attenuation is relatively high </w:t>
      </w:r>
      <w:r w:rsidRPr="00997053">
        <w:rPr>
          <w:rFonts w:ascii="Times New Roman" w:hAnsi="Times New Roman"/>
        </w:rPr>
        <w:t xml:space="preserve">(Duarte 1995). </w:t>
      </w:r>
      <w:r w:rsidR="00BC5813">
        <w:rPr>
          <w:rFonts w:ascii="Times New Roman" w:hAnsi="Times New Roman"/>
        </w:rPr>
        <w:t xml:space="preserve">The light-limited maximum depth to which seagrass grows is variously called “depth limits” or “depth of colonization.”  </w:t>
      </w:r>
      <w:r w:rsidRPr="00997053">
        <w:rPr>
          <w:rFonts w:ascii="Times New Roman" w:hAnsi="Times New Roman"/>
        </w:rPr>
        <w:t xml:space="preserve">Empirical relationships between nutrient loading, water clarity, light requirements, and depth of colonization have been identified (Duarte 1991; </w:t>
      </w:r>
      <w:proofErr w:type="spellStart"/>
      <w:r w:rsidRPr="00997053">
        <w:rPr>
          <w:rFonts w:ascii="Times New Roman" w:hAnsi="Times New Roman"/>
        </w:rPr>
        <w:t>Kenworthy</w:t>
      </w:r>
      <w:proofErr w:type="spellEnd"/>
      <w:r w:rsidRPr="00997053">
        <w:rPr>
          <w:rFonts w:ascii="Times New Roman" w:hAnsi="Times New Roman"/>
        </w:rPr>
        <w:t xml:space="preserve"> and Fonseca 1996; Choice </w:t>
      </w:r>
      <w:r w:rsidR="004939D7" w:rsidRPr="004939D7">
        <w:rPr>
          <w:rFonts w:ascii="Times New Roman" w:hAnsi="Times New Roman"/>
          <w:i/>
        </w:rPr>
        <w:t>et al</w:t>
      </w:r>
      <w:r w:rsidRPr="00997053">
        <w:rPr>
          <w:rFonts w:ascii="Times New Roman" w:hAnsi="Times New Roman"/>
        </w:rPr>
        <w:t xml:space="preserve">. 2014) and </w:t>
      </w:r>
      <w:r w:rsidR="00E64F0F">
        <w:rPr>
          <w:rFonts w:ascii="Times New Roman" w:hAnsi="Times New Roman"/>
        </w:rPr>
        <w:t xml:space="preserve">have been </w:t>
      </w:r>
      <w:r w:rsidRPr="00997053">
        <w:rPr>
          <w:rFonts w:ascii="Times New Roman" w:hAnsi="Times New Roman"/>
        </w:rPr>
        <w:t xml:space="preserve">used to characterize light regimes </w:t>
      </w:r>
      <w:r w:rsidR="00512CBA">
        <w:rPr>
          <w:rFonts w:ascii="Times New Roman" w:hAnsi="Times New Roman"/>
        </w:rPr>
        <w:t xml:space="preserve">and </w:t>
      </w:r>
      <w:r w:rsidR="00F47454">
        <w:rPr>
          <w:rFonts w:ascii="Times New Roman" w:hAnsi="Times New Roman"/>
        </w:rPr>
        <w:t xml:space="preserve">other water quality requirements </w:t>
      </w:r>
      <w:r w:rsidRPr="00997053">
        <w:rPr>
          <w:rFonts w:ascii="Times New Roman" w:hAnsi="Times New Roman"/>
        </w:rPr>
        <w:t>to maintain seagrass habitat (</w:t>
      </w:r>
      <w:proofErr w:type="spellStart"/>
      <w:r w:rsidR="00F47454" w:rsidRPr="00997053">
        <w:rPr>
          <w:rFonts w:ascii="Times New Roman" w:hAnsi="Times New Roman"/>
        </w:rPr>
        <w:t>Janicki</w:t>
      </w:r>
      <w:proofErr w:type="spellEnd"/>
      <w:r w:rsidR="00F47454" w:rsidRPr="00997053">
        <w:rPr>
          <w:rFonts w:ascii="Times New Roman" w:hAnsi="Times New Roman"/>
        </w:rPr>
        <w:t xml:space="preserve"> and Wade 1996</w:t>
      </w:r>
      <w:r w:rsidR="004939D7">
        <w:rPr>
          <w:rFonts w:ascii="Times New Roman" w:hAnsi="Times New Roman"/>
        </w:rPr>
        <w:t>;</w:t>
      </w:r>
      <w:r w:rsidR="00F47454">
        <w:rPr>
          <w:rFonts w:ascii="Times New Roman" w:hAnsi="Times New Roman"/>
        </w:rPr>
        <w:t xml:space="preserve"> </w:t>
      </w:r>
      <w:r w:rsidRPr="00997053">
        <w:rPr>
          <w:rFonts w:ascii="Times New Roman" w:hAnsi="Times New Roman"/>
        </w:rPr>
        <w:t xml:space="preserve">Steward </w:t>
      </w:r>
      <w:r w:rsidR="004939D7" w:rsidRPr="004939D7">
        <w:rPr>
          <w:rFonts w:ascii="Times New Roman" w:hAnsi="Times New Roman"/>
          <w:i/>
        </w:rPr>
        <w:t>et al</w:t>
      </w:r>
      <w:r w:rsidRPr="00997053">
        <w:rPr>
          <w:rFonts w:ascii="Times New Roman" w:hAnsi="Times New Roman"/>
        </w:rPr>
        <w:t xml:space="preserve">. 2005). </w:t>
      </w:r>
      <w:r w:rsidR="00F47454">
        <w:rPr>
          <w:rFonts w:ascii="Times New Roman" w:hAnsi="Times New Roman"/>
        </w:rPr>
        <w:t xml:space="preserve"> S</w:t>
      </w:r>
      <w:r w:rsidR="00F47454" w:rsidRPr="00997053">
        <w:rPr>
          <w:rFonts w:ascii="Times New Roman" w:hAnsi="Times New Roman"/>
        </w:rPr>
        <w:t xml:space="preserve">eagrasses </w:t>
      </w:r>
      <w:r w:rsidR="00F47454">
        <w:rPr>
          <w:rFonts w:ascii="Times New Roman" w:hAnsi="Times New Roman"/>
        </w:rPr>
        <w:t>may be particularly useful in this respect because they respond to water quality over relatively long time scales</w:t>
      </w:r>
      <w:r w:rsidR="00E76A26">
        <w:rPr>
          <w:rFonts w:ascii="Times New Roman" w:hAnsi="Times New Roman"/>
        </w:rPr>
        <w:t xml:space="preserve">, “integrating” their exposure to stress.  Thus, time scales of seagrass response better match time scales for monitoring, assessment and nutrient management </w:t>
      </w:r>
      <w:r w:rsidR="00F47454" w:rsidRPr="00997053">
        <w:rPr>
          <w:rFonts w:ascii="Times New Roman" w:hAnsi="Times New Roman"/>
        </w:rPr>
        <w:t>(Duarte 1995</w:t>
      </w:r>
      <w:r w:rsidR="004939D7">
        <w:rPr>
          <w:rFonts w:ascii="Times New Roman" w:hAnsi="Times New Roman"/>
        </w:rPr>
        <w:t>;</w:t>
      </w:r>
      <w:r w:rsidR="00F47454">
        <w:rPr>
          <w:rFonts w:ascii="Times New Roman" w:hAnsi="Times New Roman"/>
        </w:rPr>
        <w:t xml:space="preserve"> Burkholder </w:t>
      </w:r>
      <w:r w:rsidR="004939D7" w:rsidRPr="004939D7">
        <w:rPr>
          <w:rFonts w:ascii="Times New Roman" w:hAnsi="Times New Roman"/>
          <w:i/>
        </w:rPr>
        <w:t>et al</w:t>
      </w:r>
      <w:r w:rsidR="00F47454">
        <w:rPr>
          <w:rFonts w:ascii="Times New Roman" w:hAnsi="Times New Roman"/>
        </w:rPr>
        <w:t>. 2007).</w:t>
      </w:r>
    </w:p>
    <w:p w14:paraId="2872E42D" w14:textId="679F5A79" w:rsidR="00C37EFC" w:rsidRDefault="002B4F19" w:rsidP="00765D8B">
      <w:pPr>
        <w:spacing w:before="0" w:after="0" w:line="360" w:lineRule="auto"/>
        <w:ind w:firstLine="720"/>
        <w:rPr>
          <w:rFonts w:ascii="Times New Roman" w:hAnsi="Times New Roman"/>
        </w:rPr>
      </w:pPr>
      <w:r>
        <w:rPr>
          <w:rFonts w:ascii="Times New Roman" w:hAnsi="Times New Roman"/>
        </w:rPr>
        <w:t xml:space="preserve">A variety of </w:t>
      </w:r>
      <w:r w:rsidR="00910D26" w:rsidRPr="00997053">
        <w:rPr>
          <w:rFonts w:ascii="Times New Roman" w:hAnsi="Times New Roman"/>
        </w:rPr>
        <w:t xml:space="preserve">approaches have been used to estimate seagrass depth </w:t>
      </w:r>
      <w:r w:rsidR="008761F4">
        <w:rPr>
          <w:rFonts w:ascii="Times New Roman" w:hAnsi="Times New Roman"/>
        </w:rPr>
        <w:t xml:space="preserve">of colonization.  </w:t>
      </w:r>
      <w:r w:rsidR="008B1527">
        <w:rPr>
          <w:rFonts w:ascii="Times New Roman" w:hAnsi="Times New Roman"/>
        </w:rPr>
        <w:t>A</w:t>
      </w:r>
      <w:r w:rsidR="00910D26" w:rsidRPr="00997053">
        <w:rPr>
          <w:rFonts w:ascii="Times New Roman" w:hAnsi="Times New Roman"/>
        </w:rPr>
        <w:t xml:space="preserve"> common </w:t>
      </w:r>
      <w:r w:rsidR="00910D26" w:rsidRPr="00765D8B">
        <w:rPr>
          <w:rFonts w:ascii="Times New Roman" w:hAnsi="Times New Roman"/>
          <w:i/>
        </w:rPr>
        <w:t>in situ</w:t>
      </w:r>
      <w:r w:rsidR="00910D26" w:rsidRPr="00997053">
        <w:rPr>
          <w:rFonts w:ascii="Times New Roman" w:hAnsi="Times New Roman"/>
        </w:rPr>
        <w:t xml:space="preserve"> approach is to sample seagrass along depth transects until the </w:t>
      </w:r>
      <w:r w:rsidR="00512CBA">
        <w:rPr>
          <w:rFonts w:ascii="Times New Roman" w:hAnsi="Times New Roman"/>
        </w:rPr>
        <w:t>maximum depth</w:t>
      </w:r>
      <w:r w:rsidR="00910D26" w:rsidRPr="00997053">
        <w:rPr>
          <w:rFonts w:ascii="Times New Roman" w:hAnsi="Times New Roman"/>
        </w:rPr>
        <w:t xml:space="preserve"> is adequately characterized (e.g., Spears </w:t>
      </w:r>
      <w:r w:rsidR="00DA30FF" w:rsidRPr="00DA30FF">
        <w:rPr>
          <w:rFonts w:ascii="Times New Roman" w:hAnsi="Times New Roman"/>
          <w:i/>
        </w:rPr>
        <w:t>et al</w:t>
      </w:r>
      <w:r w:rsidR="00910D26" w:rsidRPr="00997053">
        <w:rPr>
          <w:rFonts w:ascii="Times New Roman" w:hAnsi="Times New Roman"/>
        </w:rPr>
        <w:t>. 2009</w:t>
      </w:r>
      <w:r w:rsidR="004939D7">
        <w:rPr>
          <w:rFonts w:ascii="Times New Roman" w:hAnsi="Times New Roman"/>
        </w:rPr>
        <w:t>;</w:t>
      </w:r>
      <w:r w:rsidR="00CE1E2B">
        <w:rPr>
          <w:rFonts w:ascii="Times New Roman" w:hAnsi="Times New Roman"/>
        </w:rPr>
        <w:t xml:space="preserve"> Choice </w:t>
      </w:r>
      <w:r w:rsidR="00DA30FF" w:rsidRPr="00DA30FF">
        <w:rPr>
          <w:rFonts w:ascii="Times New Roman" w:hAnsi="Times New Roman"/>
          <w:i/>
        </w:rPr>
        <w:t>et al</w:t>
      </w:r>
      <w:r w:rsidR="00CE1E2B">
        <w:rPr>
          <w:rFonts w:ascii="Times New Roman" w:hAnsi="Times New Roman"/>
        </w:rPr>
        <w:t>. 2014</w:t>
      </w:r>
      <w:r w:rsidR="00910D26" w:rsidRPr="00997053">
        <w:rPr>
          <w:rFonts w:ascii="Times New Roman" w:hAnsi="Times New Roman"/>
        </w:rPr>
        <w:t xml:space="preserve">). Alternative techniques include underwater photos or videos, </w:t>
      </w:r>
      <w:proofErr w:type="spellStart"/>
      <w:r w:rsidR="00910D26" w:rsidRPr="00997053">
        <w:rPr>
          <w:rFonts w:ascii="Times New Roman" w:hAnsi="Times New Roman"/>
        </w:rPr>
        <w:t>aquascope</w:t>
      </w:r>
      <w:proofErr w:type="spellEnd"/>
      <w:r w:rsidR="00910D26" w:rsidRPr="00997053">
        <w:rPr>
          <w:rFonts w:ascii="Times New Roman" w:hAnsi="Times New Roman"/>
        </w:rPr>
        <w:t xml:space="preserve"> identification, or </w:t>
      </w:r>
      <w:proofErr w:type="spellStart"/>
      <w:r w:rsidR="00910D26" w:rsidRPr="00997053">
        <w:rPr>
          <w:rFonts w:ascii="Times New Roman" w:hAnsi="Times New Roman"/>
        </w:rPr>
        <w:t>hydroacoustic</w:t>
      </w:r>
      <w:proofErr w:type="spellEnd"/>
      <w:r w:rsidR="00910D26" w:rsidRPr="00997053">
        <w:rPr>
          <w:rFonts w:ascii="Times New Roman" w:hAnsi="Times New Roman"/>
        </w:rPr>
        <w:t xml:space="preserve"> assessments (Zhu </w:t>
      </w:r>
      <w:r w:rsidR="00DA30FF" w:rsidRPr="00DA30FF">
        <w:rPr>
          <w:rFonts w:ascii="Times New Roman" w:hAnsi="Times New Roman"/>
          <w:i/>
        </w:rPr>
        <w:t>et al</w:t>
      </w:r>
      <w:r w:rsidR="00910D26" w:rsidRPr="00997053">
        <w:rPr>
          <w:rFonts w:ascii="Times New Roman" w:hAnsi="Times New Roman"/>
        </w:rPr>
        <w:t xml:space="preserve">. 2007; </w:t>
      </w:r>
      <w:proofErr w:type="spellStart"/>
      <w:r w:rsidR="00910D26" w:rsidRPr="00997053">
        <w:rPr>
          <w:rFonts w:ascii="Times New Roman" w:hAnsi="Times New Roman"/>
        </w:rPr>
        <w:t>Søndergaard</w:t>
      </w:r>
      <w:proofErr w:type="spellEnd"/>
      <w:r w:rsidR="00910D26" w:rsidRPr="00997053">
        <w:rPr>
          <w:rFonts w:ascii="Times New Roman" w:hAnsi="Times New Roman"/>
        </w:rPr>
        <w:t xml:space="preserve"> </w:t>
      </w:r>
      <w:r w:rsidR="00DA30FF" w:rsidRPr="00DA30FF">
        <w:rPr>
          <w:rFonts w:ascii="Times New Roman" w:hAnsi="Times New Roman"/>
          <w:i/>
        </w:rPr>
        <w:t>et al</w:t>
      </w:r>
      <w:r w:rsidR="00910D26" w:rsidRPr="00997053">
        <w:rPr>
          <w:rFonts w:ascii="Times New Roman" w:hAnsi="Times New Roman"/>
        </w:rPr>
        <w:t xml:space="preserve">. 2013). </w:t>
      </w:r>
      <w:r w:rsidR="008B1527">
        <w:rPr>
          <w:rFonts w:ascii="Times New Roman" w:hAnsi="Times New Roman"/>
        </w:rPr>
        <w:t xml:space="preserve">These are </w:t>
      </w:r>
      <w:r w:rsidR="00CE1E2B">
        <w:rPr>
          <w:rFonts w:ascii="Times New Roman" w:hAnsi="Times New Roman"/>
        </w:rPr>
        <w:t xml:space="preserve">especially </w:t>
      </w:r>
      <w:r w:rsidR="00910D26" w:rsidRPr="00997053">
        <w:rPr>
          <w:rFonts w:ascii="Times New Roman" w:hAnsi="Times New Roman"/>
        </w:rPr>
        <w:t xml:space="preserve">useful for site-specific </w:t>
      </w:r>
      <w:r w:rsidR="008B1527">
        <w:rPr>
          <w:rFonts w:ascii="Times New Roman" w:hAnsi="Times New Roman"/>
        </w:rPr>
        <w:t>evaluations</w:t>
      </w:r>
      <w:r w:rsidR="008B1527" w:rsidRPr="00997053">
        <w:rPr>
          <w:rFonts w:ascii="Times New Roman" w:hAnsi="Times New Roman"/>
        </w:rPr>
        <w:t xml:space="preserve"> </w:t>
      </w:r>
      <w:r w:rsidR="00910D26" w:rsidRPr="00997053">
        <w:rPr>
          <w:rFonts w:ascii="Times New Roman" w:hAnsi="Times New Roman"/>
        </w:rPr>
        <w:t xml:space="preserve">where the analysis needs are driven by </w:t>
      </w:r>
      <w:r w:rsidR="008B1527">
        <w:rPr>
          <w:rFonts w:ascii="Times New Roman" w:hAnsi="Times New Roman"/>
        </w:rPr>
        <w:t xml:space="preserve">local </w:t>
      </w:r>
      <w:r w:rsidR="00910D26" w:rsidRPr="00997053">
        <w:rPr>
          <w:rFonts w:ascii="Times New Roman" w:hAnsi="Times New Roman"/>
        </w:rPr>
        <w:t>question</w:t>
      </w:r>
      <w:r w:rsidR="008B1527">
        <w:rPr>
          <w:rFonts w:ascii="Times New Roman" w:hAnsi="Times New Roman"/>
        </w:rPr>
        <w:t>s</w:t>
      </w:r>
      <w:r w:rsidR="00910D26" w:rsidRPr="00997053">
        <w:rPr>
          <w:rFonts w:ascii="Times New Roman" w:hAnsi="Times New Roman"/>
        </w:rPr>
        <w:t xml:space="preserve"> (e.g., Iverson and </w:t>
      </w:r>
      <w:proofErr w:type="spellStart"/>
      <w:r w:rsidR="00910D26" w:rsidRPr="00997053">
        <w:rPr>
          <w:rFonts w:ascii="Times New Roman" w:hAnsi="Times New Roman"/>
        </w:rPr>
        <w:t>Bittaker</w:t>
      </w:r>
      <w:proofErr w:type="spellEnd"/>
      <w:r w:rsidR="00910D26" w:rsidRPr="00997053">
        <w:rPr>
          <w:rFonts w:ascii="Times New Roman" w:hAnsi="Times New Roman"/>
        </w:rPr>
        <w:t xml:space="preserve"> 1986; Hale </w:t>
      </w:r>
      <w:r w:rsidR="00DA30FF" w:rsidRPr="00DA30FF">
        <w:rPr>
          <w:rFonts w:ascii="Times New Roman" w:hAnsi="Times New Roman"/>
          <w:i/>
        </w:rPr>
        <w:t>et al</w:t>
      </w:r>
      <w:r w:rsidR="00910D26" w:rsidRPr="00997053">
        <w:rPr>
          <w:rFonts w:ascii="Times New Roman" w:hAnsi="Times New Roman"/>
        </w:rPr>
        <w:t xml:space="preserve">. 2004). </w:t>
      </w:r>
      <w:r w:rsidR="003F2D80">
        <w:rPr>
          <w:rFonts w:ascii="Times New Roman" w:hAnsi="Times New Roman"/>
        </w:rPr>
        <w:t>A</w:t>
      </w:r>
      <w:r w:rsidR="00910D26" w:rsidRPr="00997053">
        <w:rPr>
          <w:rFonts w:ascii="Times New Roman" w:hAnsi="Times New Roman"/>
        </w:rPr>
        <w:t xml:space="preserve">vailability of </w:t>
      </w:r>
      <w:r w:rsidR="00C37EFC">
        <w:rPr>
          <w:rFonts w:ascii="Times New Roman" w:hAnsi="Times New Roman"/>
        </w:rPr>
        <w:t xml:space="preserve">estuary-scale </w:t>
      </w:r>
      <w:r w:rsidR="00910D26" w:rsidRPr="00997053">
        <w:rPr>
          <w:rFonts w:ascii="Times New Roman" w:hAnsi="Times New Roman"/>
        </w:rPr>
        <w:t xml:space="preserve">geospatial data </w:t>
      </w:r>
      <w:r w:rsidR="003F2D80">
        <w:rPr>
          <w:rFonts w:ascii="Times New Roman" w:hAnsi="Times New Roman"/>
        </w:rPr>
        <w:t xml:space="preserve">for </w:t>
      </w:r>
      <w:r w:rsidR="00910D26" w:rsidRPr="00997053">
        <w:rPr>
          <w:rFonts w:ascii="Times New Roman" w:hAnsi="Times New Roman"/>
        </w:rPr>
        <w:t xml:space="preserve">seagrass </w:t>
      </w:r>
      <w:r w:rsidR="00CE1E2B">
        <w:rPr>
          <w:rFonts w:ascii="Times New Roman" w:hAnsi="Times New Roman"/>
        </w:rPr>
        <w:t xml:space="preserve">coverage, based on photo-interpretation of aerial imagery, </w:t>
      </w:r>
      <w:r w:rsidR="00910D26" w:rsidRPr="00997053">
        <w:rPr>
          <w:rFonts w:ascii="Times New Roman" w:hAnsi="Times New Roman"/>
        </w:rPr>
        <w:t xml:space="preserve">suggests </w:t>
      </w:r>
      <w:r w:rsidR="003F2D80">
        <w:rPr>
          <w:rFonts w:ascii="Times New Roman" w:hAnsi="Times New Roman"/>
        </w:rPr>
        <w:t xml:space="preserve">that </w:t>
      </w:r>
      <w:r w:rsidR="00910D26" w:rsidRPr="00997053">
        <w:rPr>
          <w:rFonts w:ascii="Times New Roman" w:hAnsi="Times New Roman"/>
        </w:rPr>
        <w:t xml:space="preserve">standardized techniques can be </w:t>
      </w:r>
      <w:r w:rsidR="00CE1E2B">
        <w:rPr>
          <w:rFonts w:ascii="Times New Roman" w:hAnsi="Times New Roman"/>
        </w:rPr>
        <w:t xml:space="preserve">applied </w:t>
      </w:r>
      <w:r w:rsidR="00C37EFC">
        <w:rPr>
          <w:rFonts w:ascii="Times New Roman" w:hAnsi="Times New Roman"/>
        </w:rPr>
        <w:t xml:space="preserve">at similarly large </w:t>
      </w:r>
      <w:r>
        <w:rPr>
          <w:rFonts w:ascii="Times New Roman" w:hAnsi="Times New Roman"/>
        </w:rPr>
        <w:t>spatial scales</w:t>
      </w:r>
      <w:r w:rsidR="003F2D80">
        <w:rPr>
          <w:rFonts w:ascii="Times New Roman" w:hAnsi="Times New Roman"/>
        </w:rPr>
        <w:t xml:space="preserve"> and</w:t>
      </w:r>
      <w:r w:rsidR="008B1527">
        <w:rPr>
          <w:rFonts w:ascii="Times New Roman" w:hAnsi="Times New Roman"/>
        </w:rPr>
        <w:t xml:space="preserve"> </w:t>
      </w:r>
      <w:r w:rsidR="003F2D80">
        <w:rPr>
          <w:rFonts w:ascii="Times New Roman" w:hAnsi="Times New Roman"/>
        </w:rPr>
        <w:t xml:space="preserve">would </w:t>
      </w:r>
      <w:r w:rsidR="008B1527">
        <w:rPr>
          <w:rFonts w:ascii="Times New Roman" w:hAnsi="Times New Roman"/>
        </w:rPr>
        <w:t>b</w:t>
      </w:r>
      <w:r w:rsidR="00CB7F7E">
        <w:rPr>
          <w:rFonts w:ascii="Times New Roman" w:hAnsi="Times New Roman"/>
        </w:rPr>
        <w:t xml:space="preserve">e valuable for </w:t>
      </w:r>
      <w:r w:rsidR="0037478F">
        <w:rPr>
          <w:rFonts w:ascii="Times New Roman" w:hAnsi="Times New Roman"/>
        </w:rPr>
        <w:t xml:space="preserve">a variety of </w:t>
      </w:r>
      <w:r w:rsidR="00CB7F7E">
        <w:rPr>
          <w:rFonts w:ascii="Times New Roman" w:hAnsi="Times New Roman"/>
        </w:rPr>
        <w:t>scientific</w:t>
      </w:r>
      <w:r w:rsidR="008B1527">
        <w:rPr>
          <w:rFonts w:ascii="Times New Roman" w:hAnsi="Times New Roman"/>
        </w:rPr>
        <w:t xml:space="preserve"> </w:t>
      </w:r>
      <w:r w:rsidR="003F2D80">
        <w:rPr>
          <w:rFonts w:ascii="Times New Roman" w:hAnsi="Times New Roman"/>
        </w:rPr>
        <w:t xml:space="preserve">and policy </w:t>
      </w:r>
      <w:r w:rsidR="008B1527">
        <w:rPr>
          <w:rFonts w:ascii="Times New Roman" w:hAnsi="Times New Roman"/>
        </w:rPr>
        <w:t>applications</w:t>
      </w:r>
      <w:r w:rsidR="00910D26" w:rsidRPr="00997053">
        <w:rPr>
          <w:rFonts w:ascii="Times New Roman" w:hAnsi="Times New Roman"/>
        </w:rPr>
        <w:t xml:space="preserve">. </w:t>
      </w:r>
      <w:r w:rsidR="00C37EFC">
        <w:rPr>
          <w:rFonts w:ascii="Times New Roman" w:hAnsi="Times New Roman"/>
        </w:rPr>
        <w:t xml:space="preserve">For such large scale analysis, it is often useful to subdivide water bodies </w:t>
      </w:r>
      <w:r w:rsidR="000355A4">
        <w:rPr>
          <w:rFonts w:ascii="Times New Roman" w:hAnsi="Times New Roman"/>
        </w:rPr>
        <w:t xml:space="preserve">into segments </w:t>
      </w:r>
      <w:r w:rsidR="00C37EFC">
        <w:rPr>
          <w:rFonts w:ascii="Times New Roman" w:hAnsi="Times New Roman"/>
        </w:rPr>
        <w:t xml:space="preserve">for the purpose of analysis and policy development </w:t>
      </w:r>
      <w:r w:rsidR="00C37EFC" w:rsidRPr="00997053">
        <w:rPr>
          <w:rFonts w:ascii="Times New Roman" w:hAnsi="Times New Roman"/>
        </w:rPr>
        <w:t xml:space="preserve">(e.g., Steward </w:t>
      </w:r>
      <w:r w:rsidR="00DA30FF" w:rsidRPr="00DA30FF">
        <w:rPr>
          <w:rFonts w:ascii="Times New Roman" w:hAnsi="Times New Roman"/>
          <w:i/>
        </w:rPr>
        <w:t>et al</w:t>
      </w:r>
      <w:r w:rsidR="00C37EFC" w:rsidRPr="00997053">
        <w:rPr>
          <w:rFonts w:ascii="Times New Roman" w:hAnsi="Times New Roman"/>
        </w:rPr>
        <w:t>. 2005</w:t>
      </w:r>
      <w:r w:rsidR="00C37EFC">
        <w:rPr>
          <w:rFonts w:ascii="Times New Roman" w:hAnsi="Times New Roman"/>
        </w:rPr>
        <w:t xml:space="preserve">; </w:t>
      </w:r>
      <w:r w:rsidR="00C37EFC" w:rsidRPr="005A47BC">
        <w:rPr>
          <w:rFonts w:ascii="Times New Roman" w:hAnsi="Times New Roman"/>
        </w:rPr>
        <w:t xml:space="preserve">Schaeffer </w:t>
      </w:r>
      <w:r w:rsidR="00DA30FF" w:rsidRPr="00DA30FF">
        <w:rPr>
          <w:rFonts w:ascii="Times New Roman" w:hAnsi="Times New Roman"/>
          <w:i/>
        </w:rPr>
        <w:t>et al</w:t>
      </w:r>
      <w:r w:rsidR="00C37EFC" w:rsidRPr="005A47BC">
        <w:rPr>
          <w:rFonts w:ascii="Times New Roman" w:hAnsi="Times New Roman"/>
        </w:rPr>
        <w:t>. 2012</w:t>
      </w:r>
      <w:r w:rsidR="008A0079">
        <w:rPr>
          <w:rFonts w:ascii="Times New Roman" w:hAnsi="Times New Roman"/>
        </w:rPr>
        <w:t>; US EPA 2012</w:t>
      </w:r>
      <w:r w:rsidR="00C37EFC">
        <w:rPr>
          <w:rFonts w:ascii="Times New Roman" w:hAnsi="Times New Roman"/>
        </w:rPr>
        <w:t xml:space="preserve">).  </w:t>
      </w:r>
      <w:r>
        <w:rPr>
          <w:rFonts w:ascii="Times New Roman" w:hAnsi="Times New Roman"/>
        </w:rPr>
        <w:t xml:space="preserve">One challenge in doing so is that estuaries are </w:t>
      </w:r>
      <w:r w:rsidR="00C37EFC">
        <w:rPr>
          <w:rFonts w:ascii="Times New Roman" w:hAnsi="Times New Roman"/>
        </w:rPr>
        <w:t xml:space="preserve">often </w:t>
      </w:r>
      <w:r>
        <w:rPr>
          <w:rFonts w:ascii="Times New Roman" w:hAnsi="Times New Roman"/>
        </w:rPr>
        <w:t xml:space="preserve">characterized by gradients in water </w:t>
      </w:r>
      <w:r>
        <w:rPr>
          <w:rFonts w:ascii="Times New Roman" w:hAnsi="Times New Roman"/>
        </w:rPr>
        <w:lastRenderedPageBreak/>
        <w:t xml:space="preserve">quality, such that any segmentation scheme </w:t>
      </w:r>
      <w:r w:rsidR="00CB7F7E">
        <w:rPr>
          <w:rFonts w:ascii="Times New Roman" w:hAnsi="Times New Roman"/>
        </w:rPr>
        <w:t xml:space="preserve">is </w:t>
      </w:r>
      <w:r>
        <w:rPr>
          <w:rFonts w:ascii="Times New Roman" w:hAnsi="Times New Roman"/>
        </w:rPr>
        <w:t xml:space="preserve">likely to include </w:t>
      </w:r>
      <w:r w:rsidR="000355A4">
        <w:rPr>
          <w:rFonts w:ascii="Times New Roman" w:hAnsi="Times New Roman"/>
        </w:rPr>
        <w:t xml:space="preserve">within-segment gradients in </w:t>
      </w:r>
      <w:r>
        <w:rPr>
          <w:rFonts w:ascii="Times New Roman" w:hAnsi="Times New Roman"/>
        </w:rPr>
        <w:t>water qual</w:t>
      </w:r>
      <w:r w:rsidR="003F2D80">
        <w:rPr>
          <w:rFonts w:ascii="Times New Roman" w:hAnsi="Times New Roman"/>
        </w:rPr>
        <w:t xml:space="preserve">ity </w:t>
      </w:r>
      <w:r w:rsidR="0037478F">
        <w:rPr>
          <w:rFonts w:ascii="Times New Roman" w:hAnsi="Times New Roman"/>
        </w:rPr>
        <w:t xml:space="preserve">and associated </w:t>
      </w:r>
      <w:r w:rsidR="000355A4">
        <w:rPr>
          <w:rFonts w:ascii="Times New Roman" w:hAnsi="Times New Roman"/>
        </w:rPr>
        <w:t xml:space="preserve">seagrass </w:t>
      </w:r>
      <w:r w:rsidR="0037478F">
        <w:rPr>
          <w:rFonts w:ascii="Times New Roman" w:hAnsi="Times New Roman"/>
        </w:rPr>
        <w:t>depth of colonization</w:t>
      </w:r>
      <w:r w:rsidR="003F2D80">
        <w:rPr>
          <w:rFonts w:ascii="Times New Roman" w:hAnsi="Times New Roman"/>
        </w:rPr>
        <w:t xml:space="preserve">. </w:t>
      </w:r>
    </w:p>
    <w:p w14:paraId="073BE67C" w14:textId="584B3193" w:rsidR="003C0257" w:rsidRDefault="00DC525E" w:rsidP="00765D8B">
      <w:pPr>
        <w:spacing w:before="0" w:after="0" w:line="360" w:lineRule="auto"/>
        <w:ind w:firstLine="720"/>
        <w:rPr>
          <w:rFonts w:ascii="Times New Roman" w:hAnsi="Times New Roman"/>
        </w:rPr>
      </w:pPr>
      <w:r>
        <w:rPr>
          <w:rFonts w:ascii="Times New Roman" w:hAnsi="Times New Roman"/>
        </w:rPr>
        <w:t xml:space="preserve">An example from the </w:t>
      </w:r>
      <w:r w:rsidR="002B4F19">
        <w:rPr>
          <w:rFonts w:ascii="Times New Roman" w:hAnsi="Times New Roman"/>
        </w:rPr>
        <w:t xml:space="preserve">Big Bend region of Florida </w:t>
      </w:r>
      <w:r>
        <w:rPr>
          <w:rFonts w:ascii="Times New Roman" w:hAnsi="Times New Roman"/>
        </w:rPr>
        <w:t xml:space="preserve">illustrates the issue of scale in analyzing </w:t>
      </w:r>
      <w:r w:rsidR="000355A4">
        <w:rPr>
          <w:rFonts w:ascii="Times New Roman" w:hAnsi="Times New Roman"/>
        </w:rPr>
        <w:t xml:space="preserve">seagrass </w:t>
      </w:r>
      <w:r w:rsidR="002B4F19">
        <w:rPr>
          <w:rFonts w:ascii="Times New Roman" w:hAnsi="Times New Roman"/>
        </w:rPr>
        <w:t>depth of colonization</w:t>
      </w:r>
      <w:r>
        <w:rPr>
          <w:rFonts w:ascii="Times New Roman" w:hAnsi="Times New Roman"/>
        </w:rPr>
        <w:t xml:space="preserve"> (</w:t>
      </w:r>
      <w:r w:rsidR="004536FC">
        <w:rPr>
          <w:rFonts w:ascii="Times New Roman" w:hAnsi="Times New Roman"/>
        </w:rPr>
        <w:t>Fig.</w:t>
      </w:r>
      <w:r>
        <w:rPr>
          <w:rFonts w:ascii="Times New Roman" w:hAnsi="Times New Roman"/>
        </w:rPr>
        <w:t xml:space="preserve"> 1a).  In a segment from this region, the </w:t>
      </w:r>
      <w:r w:rsidR="00F7058A">
        <w:rPr>
          <w:rFonts w:ascii="Times New Roman" w:hAnsi="Times New Roman"/>
        </w:rPr>
        <w:t xml:space="preserve">highest </w:t>
      </w:r>
      <w:r>
        <w:rPr>
          <w:rFonts w:ascii="Times New Roman" w:hAnsi="Times New Roman"/>
        </w:rPr>
        <w:t xml:space="preserve">depth of colonization largely occurs around the outer perimeter of the mapped seagrass coverage </w:t>
      </w:r>
      <w:r w:rsidR="002B4F19">
        <w:rPr>
          <w:rFonts w:ascii="Times New Roman" w:hAnsi="Times New Roman"/>
        </w:rPr>
        <w:t xml:space="preserve">(red line in </w:t>
      </w:r>
      <w:r w:rsidR="004536FC">
        <w:rPr>
          <w:rFonts w:ascii="Times New Roman" w:hAnsi="Times New Roman"/>
        </w:rPr>
        <w:t>Fig.</w:t>
      </w:r>
      <w:r w:rsidR="00CF6B0D">
        <w:rPr>
          <w:rFonts w:ascii="Times New Roman" w:hAnsi="Times New Roman"/>
        </w:rPr>
        <w:t xml:space="preserve"> 1a</w:t>
      </w:r>
      <w:r w:rsidR="002B4F19">
        <w:rPr>
          <w:rFonts w:ascii="Times New Roman" w:hAnsi="Times New Roman"/>
        </w:rPr>
        <w:t>)</w:t>
      </w:r>
      <w:r>
        <w:rPr>
          <w:rFonts w:ascii="Times New Roman" w:hAnsi="Times New Roman"/>
        </w:rPr>
        <w:t xml:space="preserve">.  However, </w:t>
      </w:r>
      <w:r w:rsidR="00F7058A">
        <w:rPr>
          <w:rFonts w:ascii="Times New Roman" w:hAnsi="Times New Roman"/>
        </w:rPr>
        <w:t xml:space="preserve">depth-dependent seagrass growth </w:t>
      </w:r>
      <w:r>
        <w:rPr>
          <w:rFonts w:ascii="Times New Roman" w:hAnsi="Times New Roman"/>
        </w:rPr>
        <w:t xml:space="preserve">patterns are </w:t>
      </w:r>
      <w:r w:rsidR="00F7058A">
        <w:rPr>
          <w:rFonts w:ascii="Times New Roman" w:hAnsi="Times New Roman"/>
        </w:rPr>
        <w:t xml:space="preserve">also </w:t>
      </w:r>
      <w:r>
        <w:rPr>
          <w:rFonts w:ascii="Times New Roman" w:hAnsi="Times New Roman"/>
        </w:rPr>
        <w:t xml:space="preserve">evident </w:t>
      </w:r>
      <w:r w:rsidR="002B4F19">
        <w:rPr>
          <w:rFonts w:ascii="Times New Roman" w:hAnsi="Times New Roman"/>
        </w:rPr>
        <w:t>at smaller spatial scales within the segment</w:t>
      </w:r>
      <w:r>
        <w:rPr>
          <w:rFonts w:ascii="Times New Roman" w:hAnsi="Times New Roman"/>
        </w:rPr>
        <w:t xml:space="preserve">, wherein the </w:t>
      </w:r>
      <w:r w:rsidR="003F2D80">
        <w:rPr>
          <w:rFonts w:ascii="Times New Roman" w:hAnsi="Times New Roman"/>
        </w:rPr>
        <w:t xml:space="preserve">segment-scale </w:t>
      </w:r>
      <w:r w:rsidR="006C4FD0">
        <w:rPr>
          <w:rFonts w:ascii="Times New Roman" w:hAnsi="Times New Roman"/>
        </w:rPr>
        <w:t>d</w:t>
      </w:r>
      <w:r w:rsidR="000B4492">
        <w:rPr>
          <w:rFonts w:ascii="Times New Roman" w:hAnsi="Times New Roman"/>
        </w:rPr>
        <w:t xml:space="preserve">epth of colonization </w:t>
      </w:r>
      <w:r w:rsidR="00911F4D">
        <w:rPr>
          <w:rFonts w:ascii="Times New Roman" w:hAnsi="Times New Roman"/>
        </w:rPr>
        <w:t xml:space="preserve">overestimates </w:t>
      </w:r>
      <w:r w:rsidR="003F2D80">
        <w:rPr>
          <w:rFonts w:ascii="Times New Roman" w:hAnsi="Times New Roman"/>
        </w:rPr>
        <w:t xml:space="preserve">the depth distribution </w:t>
      </w:r>
      <w:r w:rsidR="00911F4D">
        <w:rPr>
          <w:rFonts w:ascii="Times New Roman" w:hAnsi="Times New Roman"/>
        </w:rPr>
        <w:t xml:space="preserve">near </w:t>
      </w:r>
      <w:r w:rsidR="00910D26" w:rsidRPr="00997053">
        <w:rPr>
          <w:rFonts w:ascii="Times New Roman" w:hAnsi="Times New Roman"/>
        </w:rPr>
        <w:t xml:space="preserve">the outflow of the </w:t>
      </w:r>
      <w:proofErr w:type="spellStart"/>
      <w:r w:rsidR="00910D26" w:rsidRPr="00997053">
        <w:rPr>
          <w:rFonts w:ascii="Times New Roman" w:hAnsi="Times New Roman"/>
        </w:rPr>
        <w:t>Steinhatchee</w:t>
      </w:r>
      <w:proofErr w:type="spellEnd"/>
      <w:r w:rsidR="00910D26" w:rsidRPr="00997053">
        <w:rPr>
          <w:rFonts w:ascii="Times New Roman" w:hAnsi="Times New Roman"/>
        </w:rPr>
        <w:t xml:space="preserve"> River</w:t>
      </w:r>
      <w:r w:rsidR="004378D4">
        <w:rPr>
          <w:rFonts w:ascii="Times New Roman" w:hAnsi="Times New Roman"/>
        </w:rPr>
        <w:t>,</w:t>
      </w:r>
      <w:r w:rsidR="00910D26" w:rsidRPr="00997053">
        <w:rPr>
          <w:rFonts w:ascii="Times New Roman" w:hAnsi="Times New Roman"/>
        </w:rPr>
        <w:t xml:space="preserve"> where high concentrations of </w:t>
      </w:r>
      <w:r w:rsidR="007C1CF4">
        <w:rPr>
          <w:rFonts w:ascii="Times New Roman" w:hAnsi="Times New Roman"/>
        </w:rPr>
        <w:t xml:space="preserve">colored </w:t>
      </w:r>
      <w:r w:rsidR="00910D26" w:rsidRPr="00997053">
        <w:rPr>
          <w:rFonts w:ascii="Times New Roman" w:hAnsi="Times New Roman"/>
        </w:rPr>
        <w:t xml:space="preserve">dissolved organic matter reduce water clarity </w:t>
      </w:r>
      <w:r w:rsidR="007C1CF4">
        <w:rPr>
          <w:rFonts w:ascii="Times New Roman" w:hAnsi="Times New Roman"/>
        </w:rPr>
        <w:t xml:space="preserve">locally </w:t>
      </w:r>
      <w:r w:rsidR="00910D26" w:rsidRPr="00997053">
        <w:rPr>
          <w:rFonts w:ascii="Times New Roman" w:hAnsi="Times New Roman"/>
        </w:rPr>
        <w:t xml:space="preserve">(personal communication, </w:t>
      </w:r>
      <w:r w:rsidR="00F40B8C">
        <w:rPr>
          <w:rFonts w:ascii="Times New Roman" w:hAnsi="Times New Roman"/>
        </w:rPr>
        <w:t xml:space="preserve">N. </w:t>
      </w:r>
      <w:proofErr w:type="spellStart"/>
      <w:r w:rsidR="00910D26" w:rsidRPr="00997053">
        <w:rPr>
          <w:rFonts w:ascii="Times New Roman" w:hAnsi="Times New Roman"/>
        </w:rPr>
        <w:t>Wellendorf</w:t>
      </w:r>
      <w:proofErr w:type="spellEnd"/>
      <w:r w:rsidR="00910D26" w:rsidRPr="00997053">
        <w:rPr>
          <w:rFonts w:ascii="Times New Roman" w:hAnsi="Times New Roman"/>
        </w:rPr>
        <w:t xml:space="preserve">, Florida Department of Environmental Protection). </w:t>
      </w:r>
      <w:r w:rsidR="003C0257">
        <w:rPr>
          <w:rFonts w:ascii="Times New Roman" w:hAnsi="Times New Roman"/>
        </w:rPr>
        <w:t>A</w:t>
      </w:r>
      <w:r w:rsidR="002B3F33">
        <w:rPr>
          <w:rFonts w:ascii="Times New Roman" w:hAnsi="Times New Roman"/>
        </w:rPr>
        <w:t xml:space="preserve">n improved </w:t>
      </w:r>
      <w:r w:rsidR="00910D26" w:rsidRPr="00997053">
        <w:rPr>
          <w:rFonts w:ascii="Times New Roman" w:hAnsi="Times New Roman"/>
        </w:rPr>
        <w:t xml:space="preserve">method for estimating depth </w:t>
      </w:r>
      <w:r w:rsidR="00F7058A">
        <w:rPr>
          <w:rFonts w:ascii="Times New Roman" w:hAnsi="Times New Roman"/>
        </w:rPr>
        <w:t xml:space="preserve">of colonization </w:t>
      </w:r>
      <w:r w:rsidR="00910D26" w:rsidRPr="00997053">
        <w:rPr>
          <w:rFonts w:ascii="Times New Roman" w:hAnsi="Times New Roman"/>
        </w:rPr>
        <w:t xml:space="preserve">should </w:t>
      </w:r>
      <w:r w:rsidR="003C0257">
        <w:rPr>
          <w:rFonts w:ascii="Times New Roman" w:hAnsi="Times New Roman"/>
        </w:rPr>
        <w:t xml:space="preserve">have </w:t>
      </w:r>
      <w:r w:rsidR="00910D26" w:rsidRPr="00997053">
        <w:rPr>
          <w:rFonts w:ascii="Times New Roman" w:hAnsi="Times New Roman"/>
        </w:rPr>
        <w:t xml:space="preserve">sufficient flexibility </w:t>
      </w:r>
      <w:r w:rsidR="00F7058A">
        <w:rPr>
          <w:rFonts w:ascii="Times New Roman" w:hAnsi="Times New Roman"/>
        </w:rPr>
        <w:t xml:space="preserve">to </w:t>
      </w:r>
      <w:r w:rsidR="002B3F33">
        <w:rPr>
          <w:rFonts w:ascii="Times New Roman" w:hAnsi="Times New Roman"/>
        </w:rPr>
        <w:t xml:space="preserve">characterize seagrass responses </w:t>
      </w:r>
      <w:r w:rsidR="004378D4">
        <w:rPr>
          <w:rFonts w:ascii="Times New Roman" w:hAnsi="Times New Roman"/>
        </w:rPr>
        <w:t>at a large scale, such as the segment average, while still resolving important patterns</w:t>
      </w:r>
      <w:r w:rsidR="00F7058A">
        <w:rPr>
          <w:rFonts w:ascii="Times New Roman" w:hAnsi="Times New Roman"/>
        </w:rPr>
        <w:t xml:space="preserve"> at smaller scales</w:t>
      </w:r>
      <w:r w:rsidR="004378D4">
        <w:rPr>
          <w:rFonts w:ascii="Times New Roman" w:hAnsi="Times New Roman"/>
        </w:rPr>
        <w:t xml:space="preserve">, such as the </w:t>
      </w:r>
      <w:r w:rsidR="00832006">
        <w:rPr>
          <w:rFonts w:ascii="Times New Roman" w:hAnsi="Times New Roman"/>
        </w:rPr>
        <w:t xml:space="preserve">local impact of </w:t>
      </w:r>
      <w:r w:rsidR="004378D4">
        <w:rPr>
          <w:rFonts w:ascii="Times New Roman" w:hAnsi="Times New Roman"/>
        </w:rPr>
        <w:t>a river outflow.</w:t>
      </w:r>
      <w:r w:rsidR="00F7058A">
        <w:rPr>
          <w:rFonts w:ascii="Times New Roman" w:hAnsi="Times New Roman"/>
        </w:rPr>
        <w:t xml:space="preserve"> </w:t>
      </w:r>
      <w:r w:rsidR="004378D4">
        <w:rPr>
          <w:rFonts w:ascii="Times New Roman" w:hAnsi="Times New Roman"/>
        </w:rPr>
        <w:t xml:space="preserve">Developing and </w:t>
      </w:r>
      <w:r w:rsidR="005066CA">
        <w:rPr>
          <w:rFonts w:ascii="Times New Roman" w:hAnsi="Times New Roman"/>
        </w:rPr>
        <w:t>demonstrating this capability was</w:t>
      </w:r>
      <w:r w:rsidR="004378D4">
        <w:rPr>
          <w:rFonts w:ascii="Times New Roman" w:hAnsi="Times New Roman"/>
        </w:rPr>
        <w:t xml:space="preserve"> one objective of this </w:t>
      </w:r>
      <w:r w:rsidR="005066CA">
        <w:rPr>
          <w:rFonts w:ascii="Times New Roman" w:hAnsi="Times New Roman"/>
        </w:rPr>
        <w:t>study</w:t>
      </w:r>
      <w:r w:rsidR="004378D4">
        <w:rPr>
          <w:rFonts w:ascii="Times New Roman" w:hAnsi="Times New Roman"/>
        </w:rPr>
        <w:t>.</w:t>
      </w:r>
    </w:p>
    <w:p w14:paraId="64960EFB" w14:textId="2BA6FC84" w:rsidR="00A11ACA" w:rsidRDefault="005066CA" w:rsidP="00765D8B">
      <w:pPr>
        <w:spacing w:before="0" w:after="0" w:line="360" w:lineRule="auto"/>
        <w:ind w:firstLine="720"/>
        <w:rPr>
          <w:rFonts w:ascii="Times New Roman" w:hAnsi="Times New Roman"/>
        </w:rPr>
      </w:pPr>
      <w:r>
        <w:rPr>
          <w:rFonts w:ascii="Times New Roman" w:hAnsi="Times New Roman"/>
        </w:rPr>
        <w:t>Another objective of this study was to combine spatially</w:t>
      </w:r>
      <w:r w:rsidR="00452686">
        <w:rPr>
          <w:rFonts w:ascii="Times New Roman" w:hAnsi="Times New Roman"/>
        </w:rPr>
        <w:t>-</w:t>
      </w:r>
      <w:r>
        <w:rPr>
          <w:rFonts w:ascii="Times New Roman" w:hAnsi="Times New Roman"/>
        </w:rPr>
        <w:t xml:space="preserve">resolved estimates of depth of colonization with water clarity measures at the same spatial scales to characterize </w:t>
      </w:r>
      <w:r w:rsidR="00A11ACA">
        <w:rPr>
          <w:rFonts w:ascii="Times New Roman" w:hAnsi="Times New Roman"/>
        </w:rPr>
        <w:t xml:space="preserve">the pattern and range of </w:t>
      </w:r>
      <w:r>
        <w:rPr>
          <w:rFonts w:ascii="Times New Roman" w:hAnsi="Times New Roman"/>
        </w:rPr>
        <w:t>seagrass light requirements</w:t>
      </w:r>
      <w:r w:rsidR="00A11ACA">
        <w:rPr>
          <w:rFonts w:ascii="Times New Roman" w:hAnsi="Times New Roman"/>
        </w:rPr>
        <w:t xml:space="preserve"> in estuaries</w:t>
      </w:r>
      <w:r>
        <w:rPr>
          <w:rFonts w:ascii="Times New Roman" w:hAnsi="Times New Roman"/>
        </w:rPr>
        <w:t xml:space="preserve">.  </w:t>
      </w:r>
      <w:r w:rsidR="002C19D8" w:rsidRPr="00997053">
        <w:rPr>
          <w:rFonts w:ascii="Times New Roman" w:hAnsi="Times New Roman"/>
        </w:rPr>
        <w:t>Although</w:t>
      </w:r>
      <w:r w:rsidR="002C19D8">
        <w:rPr>
          <w:rFonts w:ascii="Times New Roman" w:hAnsi="Times New Roman"/>
        </w:rPr>
        <w:t xml:space="preserve"> not always the case, the spatial distribution of </w:t>
      </w:r>
      <w:r w:rsidR="002C19D8" w:rsidRPr="00997053">
        <w:rPr>
          <w:rFonts w:ascii="Times New Roman" w:hAnsi="Times New Roman"/>
        </w:rPr>
        <w:t xml:space="preserve">submersed aquatic plants is </w:t>
      </w:r>
      <w:r w:rsidR="002C19D8">
        <w:rPr>
          <w:rFonts w:ascii="Times New Roman" w:hAnsi="Times New Roman"/>
        </w:rPr>
        <w:t xml:space="preserve">often associated with </w:t>
      </w:r>
      <w:r w:rsidR="002C19D8" w:rsidRPr="00997053">
        <w:rPr>
          <w:rFonts w:ascii="Times New Roman" w:hAnsi="Times New Roman"/>
        </w:rPr>
        <w:t>light availability (</w:t>
      </w:r>
      <w:proofErr w:type="spellStart"/>
      <w:r w:rsidR="002C19D8" w:rsidRPr="00997053">
        <w:rPr>
          <w:rFonts w:ascii="Times New Roman" w:hAnsi="Times New Roman"/>
        </w:rPr>
        <w:t>Barko</w:t>
      </w:r>
      <w:proofErr w:type="spellEnd"/>
      <w:r w:rsidR="002C19D8" w:rsidRPr="00997053">
        <w:rPr>
          <w:rFonts w:ascii="Times New Roman" w:hAnsi="Times New Roman"/>
        </w:rPr>
        <w:t xml:space="preserve"> </w:t>
      </w:r>
      <w:r w:rsidR="00DA30FF" w:rsidRPr="00DA30FF">
        <w:rPr>
          <w:rFonts w:ascii="Times New Roman" w:hAnsi="Times New Roman"/>
          <w:i/>
        </w:rPr>
        <w:t>et al</w:t>
      </w:r>
      <w:r w:rsidR="002C19D8" w:rsidRPr="00997053">
        <w:rPr>
          <w:rFonts w:ascii="Times New Roman" w:hAnsi="Times New Roman"/>
        </w:rPr>
        <w:t xml:space="preserve">. 1982; Hall </w:t>
      </w:r>
      <w:r w:rsidR="00DA30FF" w:rsidRPr="00DA30FF">
        <w:rPr>
          <w:rFonts w:ascii="Times New Roman" w:hAnsi="Times New Roman"/>
          <w:i/>
        </w:rPr>
        <w:t>et al</w:t>
      </w:r>
      <w:r w:rsidR="002C19D8" w:rsidRPr="00997053">
        <w:rPr>
          <w:rFonts w:ascii="Times New Roman" w:hAnsi="Times New Roman"/>
        </w:rPr>
        <w:t>. 199</w:t>
      </w:r>
      <w:r w:rsidR="00762ACA">
        <w:rPr>
          <w:rFonts w:ascii="Times New Roman" w:hAnsi="Times New Roman"/>
        </w:rPr>
        <w:t>9</w:t>
      </w:r>
      <w:r w:rsidR="002C19D8" w:rsidRPr="00997053">
        <w:rPr>
          <w:rFonts w:ascii="Times New Roman" w:hAnsi="Times New Roman"/>
        </w:rPr>
        <w:t xml:space="preserve">; Dennison </w:t>
      </w:r>
      <w:r w:rsidR="00DA30FF" w:rsidRPr="00DA30FF">
        <w:rPr>
          <w:rFonts w:ascii="Times New Roman" w:hAnsi="Times New Roman"/>
          <w:i/>
        </w:rPr>
        <w:t>et al</w:t>
      </w:r>
      <w:r w:rsidR="002C19D8" w:rsidRPr="00997053">
        <w:rPr>
          <w:rFonts w:ascii="Times New Roman" w:hAnsi="Times New Roman"/>
        </w:rPr>
        <w:t>. 1993)</w:t>
      </w:r>
      <w:r w:rsidR="00452686">
        <w:rPr>
          <w:rFonts w:ascii="Times New Roman" w:hAnsi="Times New Roman"/>
        </w:rPr>
        <w:t xml:space="preserve">, wherein depth of colonization is </w:t>
      </w:r>
      <w:r w:rsidR="00A8413C">
        <w:rPr>
          <w:rFonts w:ascii="Times New Roman" w:hAnsi="Times New Roman"/>
        </w:rPr>
        <w:t xml:space="preserve">controlled </w:t>
      </w:r>
      <w:r w:rsidR="00452686">
        <w:rPr>
          <w:rFonts w:ascii="Times New Roman" w:hAnsi="Times New Roman"/>
        </w:rPr>
        <w:t xml:space="preserve">by light requirements needed </w:t>
      </w:r>
      <w:r w:rsidR="00A8413C">
        <w:rPr>
          <w:rFonts w:ascii="Times New Roman" w:hAnsi="Times New Roman"/>
        </w:rPr>
        <w:t>and average water clarity</w:t>
      </w:r>
      <w:r w:rsidR="00452686">
        <w:rPr>
          <w:rFonts w:ascii="Times New Roman" w:hAnsi="Times New Roman"/>
        </w:rPr>
        <w:t xml:space="preserve">.  </w:t>
      </w:r>
      <w:r>
        <w:rPr>
          <w:rFonts w:ascii="Times New Roman" w:hAnsi="Times New Roman"/>
        </w:rPr>
        <w:t xml:space="preserve">Published estimates of </w:t>
      </w:r>
      <w:r w:rsidR="00236F3C">
        <w:rPr>
          <w:rFonts w:ascii="Times New Roman" w:hAnsi="Times New Roman"/>
        </w:rPr>
        <w:t xml:space="preserve">seagrass </w:t>
      </w:r>
      <w:r w:rsidRPr="00997053">
        <w:rPr>
          <w:rFonts w:ascii="Times New Roman" w:hAnsi="Times New Roman"/>
        </w:rPr>
        <w:t xml:space="preserve">light requirements are </w:t>
      </w:r>
      <w:r w:rsidR="00236F3C">
        <w:rPr>
          <w:rFonts w:ascii="Times New Roman" w:hAnsi="Times New Roman"/>
        </w:rPr>
        <w:t xml:space="preserve">quite </w:t>
      </w:r>
      <w:r>
        <w:rPr>
          <w:rFonts w:ascii="Times New Roman" w:hAnsi="Times New Roman"/>
        </w:rPr>
        <w:t xml:space="preserve">variable.  Duarte (1991) reported that seagrasses can extend to depths receiving an average of </w:t>
      </w:r>
      <w:r w:rsidRPr="00997053">
        <w:rPr>
          <w:rFonts w:ascii="Times New Roman" w:hAnsi="Times New Roman"/>
        </w:rPr>
        <w:t>11% of surface irradiance</w:t>
      </w:r>
      <w:r w:rsidR="00E1132B">
        <w:rPr>
          <w:rFonts w:ascii="Times New Roman" w:hAnsi="Times New Roman"/>
        </w:rPr>
        <w:t>, while estimates of light requirements for seagrass in Chesapeake Bay were about 20% (</w:t>
      </w:r>
      <w:proofErr w:type="spellStart"/>
      <w:r w:rsidR="00E1132B">
        <w:rPr>
          <w:rFonts w:ascii="Times New Roman" w:hAnsi="Times New Roman"/>
        </w:rPr>
        <w:t>Batiuk</w:t>
      </w:r>
      <w:proofErr w:type="spellEnd"/>
      <w:r w:rsidR="00E1132B">
        <w:rPr>
          <w:rFonts w:ascii="Times New Roman" w:hAnsi="Times New Roman"/>
        </w:rPr>
        <w:t xml:space="preserve"> </w:t>
      </w:r>
      <w:r w:rsidR="00DA30FF" w:rsidRPr="00DA30FF">
        <w:rPr>
          <w:rFonts w:ascii="Times New Roman" w:hAnsi="Times New Roman"/>
          <w:i/>
        </w:rPr>
        <w:t>et al</w:t>
      </w:r>
      <w:r w:rsidR="00E1132B">
        <w:rPr>
          <w:rFonts w:ascii="Times New Roman" w:hAnsi="Times New Roman"/>
        </w:rPr>
        <w:t>. 1992)</w:t>
      </w:r>
      <w:r>
        <w:rPr>
          <w:rFonts w:ascii="Times New Roman" w:hAnsi="Times New Roman"/>
        </w:rPr>
        <w:t xml:space="preserve">.  Dennison </w:t>
      </w:r>
      <w:r w:rsidR="00DA30FF" w:rsidRPr="00DA30FF">
        <w:rPr>
          <w:rFonts w:ascii="Times New Roman" w:hAnsi="Times New Roman"/>
          <w:i/>
        </w:rPr>
        <w:t>et al</w:t>
      </w:r>
      <w:r>
        <w:rPr>
          <w:rFonts w:ascii="Times New Roman" w:hAnsi="Times New Roman"/>
        </w:rPr>
        <w:t xml:space="preserve">. (1993) reported minimum light requirements, defined as the percent light at the maximum depth limit, ranging </w:t>
      </w:r>
      <w:r w:rsidRPr="00997053">
        <w:rPr>
          <w:rFonts w:ascii="Times New Roman" w:hAnsi="Times New Roman"/>
        </w:rPr>
        <w:t>from less than 5% to greater than 30% depending on site conditions.</w:t>
      </w:r>
      <w:r w:rsidR="00452686">
        <w:rPr>
          <w:rFonts w:ascii="Times New Roman" w:hAnsi="Times New Roman"/>
        </w:rPr>
        <w:t xml:space="preserve">  Estimates of ~20% are common in the literature</w:t>
      </w:r>
      <w:r w:rsidR="0043752A">
        <w:rPr>
          <w:rFonts w:ascii="Times New Roman" w:hAnsi="Times New Roman"/>
        </w:rPr>
        <w:t xml:space="preserve">, approximating a value in the middle of published estimates (see also Kemp </w:t>
      </w:r>
      <w:r w:rsidR="00DA30FF" w:rsidRPr="00DA30FF">
        <w:rPr>
          <w:rFonts w:ascii="Times New Roman" w:hAnsi="Times New Roman"/>
          <w:i/>
        </w:rPr>
        <w:t>et al</w:t>
      </w:r>
      <w:r w:rsidR="0043752A">
        <w:rPr>
          <w:rFonts w:ascii="Times New Roman" w:hAnsi="Times New Roman"/>
        </w:rPr>
        <w:t>. 2004)</w:t>
      </w:r>
      <w:r w:rsidR="00452686">
        <w:rPr>
          <w:rFonts w:ascii="Times New Roman" w:hAnsi="Times New Roman"/>
        </w:rPr>
        <w:t>.</w:t>
      </w:r>
      <w:r>
        <w:rPr>
          <w:rFonts w:ascii="Times New Roman" w:hAnsi="Times New Roman"/>
        </w:rPr>
        <w:t xml:space="preserve">  An estimate of ~ 20% for seagrass in Florida estuaries has been applied for management purposes in Tampa Bay</w:t>
      </w:r>
      <w:r w:rsidR="000E0698">
        <w:rPr>
          <w:rFonts w:ascii="Times New Roman" w:hAnsi="Times New Roman"/>
        </w:rPr>
        <w:t>, Choctawhatchee Bay,</w:t>
      </w:r>
      <w:r>
        <w:rPr>
          <w:rFonts w:ascii="Times New Roman" w:hAnsi="Times New Roman"/>
        </w:rPr>
        <w:t xml:space="preserve"> and elsewhere in Florida (</w:t>
      </w:r>
      <w:r w:rsidR="000E0698">
        <w:rPr>
          <w:rFonts w:ascii="Times New Roman" w:hAnsi="Times New Roman"/>
        </w:rPr>
        <w:t>e.g., FDEP 2012</w:t>
      </w:r>
      <w:r w:rsidR="004939D7">
        <w:rPr>
          <w:rFonts w:ascii="Times New Roman" w:hAnsi="Times New Roman"/>
        </w:rPr>
        <w:t>; US EPA 2012</w:t>
      </w:r>
      <w:r w:rsidR="00973CA2">
        <w:rPr>
          <w:rFonts w:ascii="Times New Roman" w:hAnsi="Times New Roman"/>
        </w:rPr>
        <w:t>)</w:t>
      </w:r>
      <w:r>
        <w:rPr>
          <w:rFonts w:ascii="Times New Roman" w:hAnsi="Times New Roman"/>
        </w:rPr>
        <w:t xml:space="preserve"> </w:t>
      </w:r>
      <w:r w:rsidR="00973CA2">
        <w:rPr>
          <w:rFonts w:ascii="Times New Roman" w:hAnsi="Times New Roman"/>
        </w:rPr>
        <w:t xml:space="preserve">and </w:t>
      </w:r>
      <w:r>
        <w:rPr>
          <w:rFonts w:ascii="Times New Roman" w:hAnsi="Times New Roman"/>
        </w:rPr>
        <w:t xml:space="preserve">can be traced to the estimate of 22.5% for lower Tampa Bay </w:t>
      </w:r>
      <w:r w:rsidR="00497C75">
        <w:rPr>
          <w:rFonts w:ascii="Times New Roman" w:hAnsi="Times New Roman"/>
        </w:rPr>
        <w:t xml:space="preserve">from </w:t>
      </w:r>
      <w:r>
        <w:rPr>
          <w:rFonts w:ascii="Times New Roman" w:hAnsi="Times New Roman"/>
        </w:rPr>
        <w:t xml:space="preserve">Dixon and </w:t>
      </w:r>
      <w:proofErr w:type="spellStart"/>
      <w:r>
        <w:rPr>
          <w:rFonts w:ascii="Times New Roman" w:hAnsi="Times New Roman"/>
        </w:rPr>
        <w:t>Leverone</w:t>
      </w:r>
      <w:proofErr w:type="spellEnd"/>
      <w:r>
        <w:rPr>
          <w:rFonts w:ascii="Times New Roman" w:hAnsi="Times New Roman"/>
        </w:rPr>
        <w:t xml:space="preserve"> </w:t>
      </w:r>
      <w:r w:rsidR="00497C75">
        <w:rPr>
          <w:rFonts w:ascii="Times New Roman" w:hAnsi="Times New Roman"/>
        </w:rPr>
        <w:t>(</w:t>
      </w:r>
      <w:r>
        <w:rPr>
          <w:rFonts w:ascii="Times New Roman" w:hAnsi="Times New Roman"/>
        </w:rPr>
        <w:t>1995)</w:t>
      </w:r>
      <w:r w:rsidR="00E1132B">
        <w:rPr>
          <w:rFonts w:ascii="Times New Roman" w:hAnsi="Times New Roman"/>
        </w:rPr>
        <w:t>.</w:t>
      </w:r>
    </w:p>
    <w:p w14:paraId="1B5CD8ED" w14:textId="1DF32CC8" w:rsidR="005066CA" w:rsidRDefault="00A43204" w:rsidP="00791560">
      <w:pPr>
        <w:spacing w:before="0" w:after="0" w:line="360" w:lineRule="auto"/>
        <w:ind w:firstLine="720"/>
        <w:rPr>
          <w:rFonts w:ascii="Times New Roman" w:hAnsi="Times New Roman"/>
        </w:rPr>
      </w:pPr>
      <w:r>
        <w:rPr>
          <w:rFonts w:ascii="Times New Roman" w:hAnsi="Times New Roman"/>
        </w:rPr>
        <w:t>S</w:t>
      </w:r>
      <w:r w:rsidR="00A11ACA">
        <w:rPr>
          <w:rFonts w:ascii="Times New Roman" w:hAnsi="Times New Roman"/>
        </w:rPr>
        <w:t xml:space="preserve">ources of </w:t>
      </w:r>
      <w:r w:rsidR="000E474E">
        <w:rPr>
          <w:rFonts w:ascii="Times New Roman" w:hAnsi="Times New Roman"/>
        </w:rPr>
        <w:t xml:space="preserve">variation in estimates of </w:t>
      </w:r>
      <w:r w:rsidR="00791560">
        <w:rPr>
          <w:rFonts w:ascii="Times New Roman" w:hAnsi="Times New Roman"/>
        </w:rPr>
        <w:t xml:space="preserve">seagrass </w:t>
      </w:r>
      <w:r w:rsidR="000E474E">
        <w:rPr>
          <w:rFonts w:ascii="Times New Roman" w:hAnsi="Times New Roman"/>
        </w:rPr>
        <w:t>light requirement</w:t>
      </w:r>
      <w:r>
        <w:rPr>
          <w:rFonts w:ascii="Times New Roman" w:hAnsi="Times New Roman"/>
        </w:rPr>
        <w:t>s</w:t>
      </w:r>
      <w:r w:rsidR="000E474E">
        <w:rPr>
          <w:rFonts w:ascii="Times New Roman" w:hAnsi="Times New Roman"/>
        </w:rPr>
        <w:t xml:space="preserve"> </w:t>
      </w:r>
      <w:r w:rsidR="00A11ACA">
        <w:rPr>
          <w:rFonts w:ascii="Times New Roman" w:hAnsi="Times New Roman"/>
        </w:rPr>
        <w:t>are numerous and include physiological</w:t>
      </w:r>
      <w:r w:rsidR="000E474E">
        <w:rPr>
          <w:rFonts w:ascii="Times New Roman" w:hAnsi="Times New Roman"/>
        </w:rPr>
        <w:t xml:space="preserve"> </w:t>
      </w:r>
      <w:r w:rsidR="00A11ACA">
        <w:rPr>
          <w:rFonts w:ascii="Times New Roman" w:hAnsi="Times New Roman"/>
        </w:rPr>
        <w:t>differences among seagrass species</w:t>
      </w:r>
      <w:r w:rsidR="000E474E">
        <w:rPr>
          <w:rFonts w:ascii="Times New Roman" w:hAnsi="Times New Roman"/>
        </w:rPr>
        <w:t xml:space="preserve">, differences in attenuation of light on the surface </w:t>
      </w:r>
      <w:r w:rsidR="0086186F">
        <w:rPr>
          <w:rFonts w:ascii="Times New Roman" w:hAnsi="Times New Roman"/>
        </w:rPr>
        <w:lastRenderedPageBreak/>
        <w:t>of seagrass leaves</w:t>
      </w:r>
      <w:r w:rsidR="00791560">
        <w:rPr>
          <w:rFonts w:ascii="Times New Roman" w:hAnsi="Times New Roman"/>
        </w:rPr>
        <w:t xml:space="preserve">, and </w:t>
      </w:r>
      <w:r w:rsidR="000E474E">
        <w:rPr>
          <w:rFonts w:ascii="Times New Roman" w:hAnsi="Times New Roman"/>
        </w:rPr>
        <w:t>variations in other physiological stressors such as s</w:t>
      </w:r>
      <w:r w:rsidR="00791560">
        <w:rPr>
          <w:rFonts w:ascii="Times New Roman" w:hAnsi="Times New Roman"/>
        </w:rPr>
        <w:t>alinity or water temperature</w:t>
      </w:r>
      <w:r w:rsidR="0086186F">
        <w:rPr>
          <w:rFonts w:ascii="Times New Roman" w:hAnsi="Times New Roman"/>
        </w:rPr>
        <w:t xml:space="preserve"> (</w:t>
      </w:r>
      <w:proofErr w:type="spellStart"/>
      <w:r w:rsidR="0086186F">
        <w:rPr>
          <w:rFonts w:ascii="Times New Roman" w:hAnsi="Times New Roman"/>
        </w:rPr>
        <w:t>Kenworthy</w:t>
      </w:r>
      <w:proofErr w:type="spellEnd"/>
      <w:r w:rsidR="0086186F">
        <w:rPr>
          <w:rFonts w:ascii="Times New Roman" w:hAnsi="Times New Roman"/>
        </w:rPr>
        <w:t xml:space="preserve"> </w:t>
      </w:r>
      <w:r w:rsidR="00DA30FF" w:rsidRPr="00DA30FF">
        <w:rPr>
          <w:rFonts w:ascii="Times New Roman" w:hAnsi="Times New Roman"/>
          <w:i/>
        </w:rPr>
        <w:t>et al</w:t>
      </w:r>
      <w:r w:rsidR="0086186F">
        <w:rPr>
          <w:rFonts w:ascii="Times New Roman" w:hAnsi="Times New Roman"/>
        </w:rPr>
        <w:t xml:space="preserve">.1991; Kemp </w:t>
      </w:r>
      <w:r w:rsidR="00DA30FF" w:rsidRPr="00DA30FF">
        <w:rPr>
          <w:rFonts w:ascii="Times New Roman" w:hAnsi="Times New Roman"/>
          <w:i/>
        </w:rPr>
        <w:t>et al</w:t>
      </w:r>
      <w:r w:rsidR="0086186F">
        <w:rPr>
          <w:rFonts w:ascii="Times New Roman" w:hAnsi="Times New Roman"/>
        </w:rPr>
        <w:t xml:space="preserve">. 2004; Choice </w:t>
      </w:r>
      <w:r w:rsidR="00DA30FF" w:rsidRPr="00DA30FF">
        <w:rPr>
          <w:rFonts w:ascii="Times New Roman" w:hAnsi="Times New Roman"/>
          <w:i/>
        </w:rPr>
        <w:t>et al</w:t>
      </w:r>
      <w:r w:rsidR="0086186F">
        <w:rPr>
          <w:rFonts w:ascii="Times New Roman" w:hAnsi="Times New Roman"/>
        </w:rPr>
        <w:t>. 2014)</w:t>
      </w:r>
      <w:r w:rsidR="00791560">
        <w:rPr>
          <w:rFonts w:ascii="Times New Roman" w:hAnsi="Times New Roman"/>
        </w:rPr>
        <w:t xml:space="preserve">.   Differences in </w:t>
      </w:r>
      <w:r w:rsidR="000E474E">
        <w:rPr>
          <w:rFonts w:ascii="Times New Roman" w:hAnsi="Times New Roman"/>
        </w:rPr>
        <w:t xml:space="preserve">operational definitions and method of estimation </w:t>
      </w:r>
      <w:r w:rsidR="00791560">
        <w:rPr>
          <w:rFonts w:ascii="Times New Roman" w:hAnsi="Times New Roman"/>
        </w:rPr>
        <w:t xml:space="preserve">are </w:t>
      </w:r>
      <w:r w:rsidR="000E474E">
        <w:rPr>
          <w:rFonts w:ascii="Times New Roman" w:hAnsi="Times New Roman"/>
        </w:rPr>
        <w:t xml:space="preserve">also </w:t>
      </w:r>
      <w:r w:rsidR="00791560">
        <w:rPr>
          <w:rFonts w:ascii="Times New Roman" w:hAnsi="Times New Roman"/>
        </w:rPr>
        <w:t xml:space="preserve">likely to </w:t>
      </w:r>
      <w:r w:rsidR="000E474E">
        <w:rPr>
          <w:rFonts w:ascii="Times New Roman" w:hAnsi="Times New Roman"/>
        </w:rPr>
        <w:t>contribute</w:t>
      </w:r>
      <w:r w:rsidR="00791560">
        <w:rPr>
          <w:rFonts w:ascii="Times New Roman" w:hAnsi="Times New Roman"/>
        </w:rPr>
        <w:t xml:space="preserve"> to differences in reported values.  For example, Dennison </w:t>
      </w:r>
      <w:r w:rsidR="00DA30FF" w:rsidRPr="00DA30FF">
        <w:rPr>
          <w:rFonts w:ascii="Times New Roman" w:hAnsi="Times New Roman"/>
          <w:i/>
        </w:rPr>
        <w:t>et al</w:t>
      </w:r>
      <w:r w:rsidR="00791560">
        <w:rPr>
          <w:rFonts w:ascii="Times New Roman" w:hAnsi="Times New Roman"/>
        </w:rPr>
        <w:t xml:space="preserve">. (1993) defined minimal light requirements as the percent light at the maximal depth limit for seagrass – where depth limit was defined variously by different included studies.  Choice </w:t>
      </w:r>
      <w:r w:rsidR="00DA30FF" w:rsidRPr="00DA30FF">
        <w:rPr>
          <w:rFonts w:ascii="Times New Roman" w:hAnsi="Times New Roman"/>
          <w:i/>
        </w:rPr>
        <w:t>et al</w:t>
      </w:r>
      <w:r w:rsidR="00791560">
        <w:rPr>
          <w:rFonts w:ascii="Times New Roman" w:hAnsi="Times New Roman"/>
        </w:rPr>
        <w:t xml:space="preserve">. (2014) applied a statistical method to data from individual stations seeking to find the percentage of surface irradiance linked to </w:t>
      </w:r>
      <w:r w:rsidR="002C19D8">
        <w:rPr>
          <w:rFonts w:ascii="Times New Roman" w:hAnsi="Times New Roman"/>
        </w:rPr>
        <w:t xml:space="preserve">seagrass percent cover or shoot density of zero.  In this study, we sought to </w:t>
      </w:r>
      <w:r w:rsidR="0086186F">
        <w:rPr>
          <w:rFonts w:ascii="Times New Roman" w:hAnsi="Times New Roman"/>
        </w:rPr>
        <w:t xml:space="preserve">generate more comparable estimates by </w:t>
      </w:r>
      <w:r w:rsidR="002C19D8">
        <w:rPr>
          <w:rFonts w:ascii="Times New Roman" w:hAnsi="Times New Roman"/>
        </w:rPr>
        <w:t xml:space="preserve">broadly applying the same method to characterize seagrass </w:t>
      </w:r>
      <w:r w:rsidR="0086186F">
        <w:rPr>
          <w:rFonts w:ascii="Times New Roman" w:hAnsi="Times New Roman"/>
        </w:rPr>
        <w:t>depth of colonization and relating</w:t>
      </w:r>
      <w:r w:rsidR="002C19D8">
        <w:rPr>
          <w:rFonts w:ascii="Times New Roman" w:hAnsi="Times New Roman"/>
        </w:rPr>
        <w:t xml:space="preserve"> it to estimates of water clarity at similar scales.  We defined light requirements fo</w:t>
      </w:r>
      <w:r w:rsidR="003223BC">
        <w:rPr>
          <w:rFonts w:ascii="Times New Roman" w:hAnsi="Times New Roman"/>
        </w:rPr>
        <w:t>llowing Dennison et al. (1993),</w:t>
      </w:r>
      <w:r w:rsidR="00DA30FF">
        <w:rPr>
          <w:rFonts w:ascii="Times New Roman" w:hAnsi="Times New Roman"/>
        </w:rPr>
        <w:t xml:space="preserve"> except that we operationally defined </w:t>
      </w:r>
      <w:r w:rsidR="00813CC4">
        <w:rPr>
          <w:rFonts w:ascii="Times New Roman" w:hAnsi="Times New Roman"/>
        </w:rPr>
        <w:t xml:space="preserve">depth of colonization </w:t>
      </w:r>
      <w:r w:rsidR="002C19D8">
        <w:rPr>
          <w:rFonts w:ascii="Times New Roman" w:hAnsi="Times New Roman"/>
        </w:rPr>
        <w:t xml:space="preserve">in terms of our approach.  </w:t>
      </w:r>
    </w:p>
    <w:p w14:paraId="7D866848" w14:textId="21475AC5" w:rsidR="00634A1C" w:rsidRDefault="00813CC4">
      <w:pPr>
        <w:spacing w:before="0" w:after="0" w:line="360" w:lineRule="auto"/>
        <w:ind w:firstLine="720"/>
        <w:rPr>
          <w:rFonts w:ascii="Times New Roman" w:hAnsi="Times New Roman"/>
        </w:rPr>
      </w:pPr>
      <w:r>
        <w:rPr>
          <w:rFonts w:ascii="Times New Roman" w:hAnsi="Times New Roman"/>
        </w:rPr>
        <w:t xml:space="preserve">To </w:t>
      </w:r>
      <w:r w:rsidR="002C19D8">
        <w:rPr>
          <w:rFonts w:ascii="Times New Roman" w:hAnsi="Times New Roman"/>
        </w:rPr>
        <w:t xml:space="preserve">quantify water clarity at temporal and spatial scales </w:t>
      </w:r>
      <w:r w:rsidR="002C19D8" w:rsidRPr="00997053">
        <w:rPr>
          <w:rFonts w:ascii="Times New Roman" w:hAnsi="Times New Roman"/>
        </w:rPr>
        <w:t xml:space="preserve">relevant to </w:t>
      </w:r>
      <w:r w:rsidR="002C19D8">
        <w:rPr>
          <w:rFonts w:ascii="Times New Roman" w:hAnsi="Times New Roman"/>
        </w:rPr>
        <w:t xml:space="preserve">understanding seagrass distributions in </w:t>
      </w:r>
      <w:r w:rsidR="002C19D8" w:rsidRPr="00997053">
        <w:rPr>
          <w:rFonts w:ascii="Times New Roman" w:hAnsi="Times New Roman"/>
        </w:rPr>
        <w:t>coastal ecosystems</w:t>
      </w:r>
      <w:r w:rsidR="002C19D8">
        <w:rPr>
          <w:rFonts w:ascii="Times New Roman" w:hAnsi="Times New Roman"/>
        </w:rPr>
        <w:t>, we used estimates derived from satellite remote sensing</w:t>
      </w:r>
      <w:r w:rsidR="00283586">
        <w:rPr>
          <w:rFonts w:ascii="Times New Roman" w:hAnsi="Times New Roman"/>
        </w:rPr>
        <w:t xml:space="preserve"> along with more conventional water clarity observations (light profiles, </w:t>
      </w:r>
      <w:proofErr w:type="spellStart"/>
      <w:r w:rsidR="00283586">
        <w:rPr>
          <w:rFonts w:ascii="Times New Roman" w:hAnsi="Times New Roman"/>
        </w:rPr>
        <w:t>Secchi</w:t>
      </w:r>
      <w:proofErr w:type="spellEnd"/>
      <w:r w:rsidR="00283586">
        <w:rPr>
          <w:rFonts w:ascii="Times New Roman" w:hAnsi="Times New Roman"/>
        </w:rPr>
        <w:t xml:space="preserve"> depth)</w:t>
      </w:r>
      <w:r w:rsidR="002C19D8">
        <w:rPr>
          <w:rFonts w:ascii="Times New Roman" w:hAnsi="Times New Roman"/>
        </w:rPr>
        <w:t xml:space="preserve">.  </w:t>
      </w:r>
      <w:r w:rsidR="007C1CF4">
        <w:rPr>
          <w:rFonts w:ascii="Times New Roman" w:hAnsi="Times New Roman"/>
        </w:rPr>
        <w:t xml:space="preserve">Ocean color data </w:t>
      </w:r>
      <w:r w:rsidR="00910D26" w:rsidRPr="00997053">
        <w:rPr>
          <w:rFonts w:ascii="Times New Roman" w:hAnsi="Times New Roman"/>
        </w:rPr>
        <w:t xml:space="preserve">from </w:t>
      </w:r>
      <w:r w:rsidR="002B3F33">
        <w:rPr>
          <w:rFonts w:ascii="Times New Roman" w:hAnsi="Times New Roman"/>
        </w:rPr>
        <w:t xml:space="preserve">satellite </w:t>
      </w:r>
      <w:r w:rsidR="00910D26" w:rsidRPr="00997053">
        <w:rPr>
          <w:rFonts w:ascii="Times New Roman" w:hAnsi="Times New Roman"/>
        </w:rPr>
        <w:t xml:space="preserve">remote sensing can provide </w:t>
      </w:r>
      <w:r w:rsidR="00283586">
        <w:rPr>
          <w:rFonts w:ascii="Times New Roman" w:hAnsi="Times New Roman"/>
        </w:rPr>
        <w:t xml:space="preserve">consistent </w:t>
      </w:r>
      <w:r w:rsidR="00910D26" w:rsidRPr="00997053">
        <w:rPr>
          <w:rFonts w:ascii="Times New Roman" w:hAnsi="Times New Roman"/>
        </w:rPr>
        <w:t xml:space="preserve">estimates of water clarity </w:t>
      </w:r>
      <w:r w:rsidR="00F61194">
        <w:rPr>
          <w:rFonts w:ascii="Times New Roman" w:hAnsi="Times New Roman"/>
        </w:rPr>
        <w:t xml:space="preserve">across </w:t>
      </w:r>
      <w:r w:rsidR="00780C03">
        <w:rPr>
          <w:rFonts w:ascii="Times New Roman" w:hAnsi="Times New Roman"/>
        </w:rPr>
        <w:t xml:space="preserve">a large spatial </w:t>
      </w:r>
      <w:r w:rsidR="00F61194">
        <w:rPr>
          <w:rFonts w:ascii="Times New Roman" w:hAnsi="Times New Roman"/>
        </w:rPr>
        <w:t>extent</w:t>
      </w:r>
      <w:r w:rsidR="007C1CF4">
        <w:rPr>
          <w:rFonts w:ascii="Times New Roman" w:hAnsi="Times New Roman"/>
        </w:rPr>
        <w:t>, often</w:t>
      </w:r>
      <w:r w:rsidR="00F61194">
        <w:rPr>
          <w:rFonts w:ascii="Times New Roman" w:hAnsi="Times New Roman"/>
        </w:rPr>
        <w:t xml:space="preserve"> with </w:t>
      </w:r>
      <w:r w:rsidR="007C1CF4">
        <w:rPr>
          <w:rFonts w:ascii="Times New Roman" w:hAnsi="Times New Roman"/>
        </w:rPr>
        <w:t>a high return frequency</w:t>
      </w:r>
      <w:r w:rsidR="00F61194">
        <w:rPr>
          <w:rFonts w:ascii="Times New Roman" w:hAnsi="Times New Roman"/>
        </w:rPr>
        <w:t xml:space="preserve"> and </w:t>
      </w:r>
      <w:r w:rsidR="00780C03">
        <w:rPr>
          <w:rFonts w:ascii="Times New Roman" w:hAnsi="Times New Roman"/>
        </w:rPr>
        <w:t xml:space="preserve">sustained </w:t>
      </w:r>
      <w:r w:rsidR="007C1CF4">
        <w:rPr>
          <w:rFonts w:ascii="Times New Roman" w:hAnsi="Times New Roman"/>
        </w:rPr>
        <w:t xml:space="preserve">data collection, which is </w:t>
      </w:r>
      <w:r w:rsidR="00F61194">
        <w:rPr>
          <w:rFonts w:ascii="Times New Roman" w:hAnsi="Times New Roman"/>
        </w:rPr>
        <w:t xml:space="preserve">ideal for characterizing </w:t>
      </w:r>
      <w:r w:rsidR="00780C03">
        <w:rPr>
          <w:rFonts w:ascii="Times New Roman" w:hAnsi="Times New Roman"/>
        </w:rPr>
        <w:t xml:space="preserve">average </w:t>
      </w:r>
      <w:r w:rsidR="00F61194">
        <w:rPr>
          <w:rFonts w:ascii="Times New Roman" w:hAnsi="Times New Roman"/>
        </w:rPr>
        <w:t xml:space="preserve">water </w:t>
      </w:r>
      <w:r w:rsidR="008D20CF">
        <w:rPr>
          <w:rFonts w:ascii="Times New Roman" w:hAnsi="Times New Roman"/>
        </w:rPr>
        <w:t>clarity (</w:t>
      </w:r>
      <w:r w:rsidR="00466508">
        <w:rPr>
          <w:rFonts w:ascii="Times New Roman" w:hAnsi="Times New Roman"/>
        </w:rPr>
        <w:t xml:space="preserve">Woodruff </w:t>
      </w:r>
      <w:r w:rsidR="00466508" w:rsidRPr="00760543">
        <w:rPr>
          <w:rFonts w:ascii="Times New Roman" w:hAnsi="Times New Roman"/>
          <w:i/>
        </w:rPr>
        <w:t>et al</w:t>
      </w:r>
      <w:r w:rsidR="00466508">
        <w:rPr>
          <w:rFonts w:ascii="Times New Roman" w:hAnsi="Times New Roman"/>
        </w:rPr>
        <w:t xml:space="preserve">. 1999; </w:t>
      </w:r>
      <w:r w:rsidR="008D20CF">
        <w:rPr>
          <w:rFonts w:ascii="Times New Roman" w:hAnsi="Times New Roman"/>
        </w:rPr>
        <w:t xml:space="preserve">Chen </w:t>
      </w:r>
      <w:r w:rsidR="008D20CF" w:rsidRPr="00760543">
        <w:rPr>
          <w:rFonts w:ascii="Times New Roman" w:hAnsi="Times New Roman"/>
          <w:i/>
        </w:rPr>
        <w:t>et al</w:t>
      </w:r>
      <w:r w:rsidR="008D20CF">
        <w:rPr>
          <w:rFonts w:ascii="Times New Roman" w:hAnsi="Times New Roman"/>
        </w:rPr>
        <w:t>. 2007)</w:t>
      </w:r>
      <w:r w:rsidR="00780C03">
        <w:rPr>
          <w:rFonts w:ascii="Times New Roman" w:hAnsi="Times New Roman"/>
        </w:rPr>
        <w:t>.</w:t>
      </w:r>
      <w:r w:rsidR="00910D26" w:rsidRPr="00997053">
        <w:rPr>
          <w:rFonts w:ascii="Times New Roman" w:hAnsi="Times New Roman"/>
        </w:rPr>
        <w:t xml:space="preserve"> </w:t>
      </w:r>
      <w:r w:rsidR="008D20CF">
        <w:rPr>
          <w:rFonts w:ascii="Times New Roman" w:hAnsi="Times New Roman"/>
        </w:rPr>
        <w:t xml:space="preserve"> </w:t>
      </w:r>
      <w:r w:rsidR="00283586">
        <w:rPr>
          <w:rFonts w:ascii="Times New Roman" w:hAnsi="Times New Roman"/>
        </w:rPr>
        <w:t>Since s</w:t>
      </w:r>
      <w:r w:rsidR="00283586" w:rsidRPr="00997053">
        <w:rPr>
          <w:rFonts w:ascii="Times New Roman" w:hAnsi="Times New Roman"/>
        </w:rPr>
        <w:t xml:space="preserve">eagrass growth </w:t>
      </w:r>
      <w:r w:rsidR="00283586">
        <w:rPr>
          <w:rFonts w:ascii="Times New Roman" w:hAnsi="Times New Roman"/>
        </w:rPr>
        <w:t xml:space="preserve">responds to relatively long-term </w:t>
      </w:r>
      <w:r w:rsidR="00283586" w:rsidRPr="00997053">
        <w:rPr>
          <w:rFonts w:ascii="Times New Roman" w:hAnsi="Times New Roman"/>
        </w:rPr>
        <w:t>seasonal and inter-annual patterns in water clarity,</w:t>
      </w:r>
      <w:r w:rsidR="00283586">
        <w:rPr>
          <w:rFonts w:ascii="Times New Roman" w:hAnsi="Times New Roman"/>
        </w:rPr>
        <w:t xml:space="preserve"> it is ideal for matching with data from s</w:t>
      </w:r>
      <w:r w:rsidR="00283586" w:rsidRPr="00997053">
        <w:rPr>
          <w:rFonts w:ascii="Times New Roman" w:hAnsi="Times New Roman"/>
        </w:rPr>
        <w:t>atellite remote sensing</w:t>
      </w:r>
      <w:r w:rsidR="00283586">
        <w:rPr>
          <w:rFonts w:ascii="Times New Roman" w:hAnsi="Times New Roman"/>
        </w:rPr>
        <w:t>.</w:t>
      </w:r>
      <w:r w:rsidR="00760543">
        <w:rPr>
          <w:rFonts w:ascii="Times New Roman" w:hAnsi="Times New Roman"/>
        </w:rPr>
        <w:t xml:space="preserve">  </w:t>
      </w:r>
      <w:proofErr w:type="spellStart"/>
      <w:r w:rsidR="00760543">
        <w:rPr>
          <w:rFonts w:ascii="Times New Roman" w:hAnsi="Times New Roman"/>
        </w:rPr>
        <w:t>Secchi</w:t>
      </w:r>
      <w:proofErr w:type="spellEnd"/>
      <w:r w:rsidR="00760543">
        <w:rPr>
          <w:rFonts w:ascii="Times New Roman" w:hAnsi="Times New Roman"/>
        </w:rPr>
        <w:t xml:space="preserve"> depth or</w:t>
      </w:r>
      <w:r w:rsidR="00283586">
        <w:rPr>
          <w:rFonts w:ascii="Times New Roman" w:hAnsi="Times New Roman"/>
        </w:rPr>
        <w:t xml:space="preserve"> other measures of water clarity can also be useful, either to validate remote sensing observations, or for direct use when remote sensing cannot be used.  However, uneven sampling in space and time can make it harder to obtain </w:t>
      </w:r>
      <w:r w:rsidR="00760543">
        <w:rPr>
          <w:rFonts w:ascii="Times New Roman" w:hAnsi="Times New Roman"/>
        </w:rPr>
        <w:t>sufficient</w:t>
      </w:r>
      <w:r w:rsidR="00283586">
        <w:rPr>
          <w:rFonts w:ascii="Times New Roman" w:hAnsi="Times New Roman"/>
        </w:rPr>
        <w:t xml:space="preserve"> long-term averages (</w:t>
      </w:r>
      <w:proofErr w:type="spellStart"/>
      <w:r w:rsidR="00283586" w:rsidRPr="00997053">
        <w:rPr>
          <w:rFonts w:ascii="Times New Roman" w:hAnsi="Times New Roman"/>
        </w:rPr>
        <w:t>Elsdon</w:t>
      </w:r>
      <w:proofErr w:type="spellEnd"/>
      <w:r w:rsidR="00283586" w:rsidRPr="00997053">
        <w:rPr>
          <w:rFonts w:ascii="Times New Roman" w:hAnsi="Times New Roman"/>
        </w:rPr>
        <w:t xml:space="preserve"> and Connell 2009</w:t>
      </w:r>
      <w:r w:rsidR="00283586">
        <w:rPr>
          <w:rFonts w:ascii="Times New Roman" w:hAnsi="Times New Roman"/>
        </w:rPr>
        <w:t xml:space="preserve">).  Moreover, </w:t>
      </w:r>
      <w:proofErr w:type="spellStart"/>
      <w:r w:rsidR="008D20CF">
        <w:rPr>
          <w:rFonts w:ascii="Times New Roman" w:hAnsi="Times New Roman"/>
        </w:rPr>
        <w:t>Secchi</w:t>
      </w:r>
      <w:proofErr w:type="spellEnd"/>
      <w:r w:rsidR="008D20CF">
        <w:rPr>
          <w:rFonts w:ascii="Times New Roman" w:hAnsi="Times New Roman"/>
        </w:rPr>
        <w:t xml:space="preserve"> depth </w:t>
      </w:r>
      <w:r w:rsidR="00760543">
        <w:rPr>
          <w:rFonts w:ascii="Times New Roman" w:hAnsi="Times New Roman"/>
        </w:rPr>
        <w:t>measurements can</w:t>
      </w:r>
      <w:r w:rsidR="008D20CF">
        <w:rPr>
          <w:rFonts w:ascii="Times New Roman" w:hAnsi="Times New Roman"/>
        </w:rPr>
        <w:t xml:space="preserve"> be problematic in shallow, rel</w:t>
      </w:r>
      <w:r w:rsidR="00760543">
        <w:rPr>
          <w:rFonts w:ascii="Times New Roman" w:hAnsi="Times New Roman"/>
        </w:rPr>
        <w:t xml:space="preserve">atively clear waters, where the </w:t>
      </w:r>
      <w:proofErr w:type="spellStart"/>
      <w:r w:rsidR="00760543">
        <w:rPr>
          <w:rFonts w:ascii="Times New Roman" w:hAnsi="Times New Roman"/>
        </w:rPr>
        <w:t>Secchi</w:t>
      </w:r>
      <w:proofErr w:type="spellEnd"/>
      <w:r w:rsidR="00760543">
        <w:rPr>
          <w:rFonts w:ascii="Times New Roman" w:hAnsi="Times New Roman"/>
        </w:rPr>
        <w:t xml:space="preserve"> </w:t>
      </w:r>
      <w:r w:rsidR="008D20CF">
        <w:rPr>
          <w:rFonts w:ascii="Times New Roman" w:hAnsi="Times New Roman"/>
        </w:rPr>
        <w:t>disk is like</w:t>
      </w:r>
      <w:r w:rsidR="00283586">
        <w:rPr>
          <w:rFonts w:ascii="Times New Roman" w:hAnsi="Times New Roman"/>
        </w:rPr>
        <w:t>ly to be visible on the bottom.</w:t>
      </w:r>
    </w:p>
    <w:p w14:paraId="6D35A66B" w14:textId="7124B736" w:rsidR="00270510" w:rsidRDefault="00910D26" w:rsidP="001A66BE">
      <w:pPr>
        <w:spacing w:before="0" w:after="0" w:line="360" w:lineRule="auto"/>
        <w:ind w:firstLine="720"/>
        <w:rPr>
          <w:rFonts w:ascii="Times New Roman" w:hAnsi="Times New Roman"/>
        </w:rPr>
      </w:pPr>
      <w:r w:rsidRPr="00997053">
        <w:rPr>
          <w:rFonts w:ascii="Times New Roman" w:hAnsi="Times New Roman"/>
        </w:rPr>
        <w:t xml:space="preserve">This </w:t>
      </w:r>
      <w:r w:rsidR="00634A1C">
        <w:rPr>
          <w:rFonts w:ascii="Times New Roman" w:hAnsi="Times New Roman"/>
        </w:rPr>
        <w:t xml:space="preserve">study </w:t>
      </w:r>
      <w:r w:rsidRPr="00997053">
        <w:rPr>
          <w:rFonts w:ascii="Times New Roman" w:hAnsi="Times New Roman"/>
        </w:rPr>
        <w:t>describes a</w:t>
      </w:r>
      <w:r w:rsidR="00344818">
        <w:rPr>
          <w:rFonts w:ascii="Times New Roman" w:hAnsi="Times New Roman"/>
        </w:rPr>
        <w:t>n algorithm</w:t>
      </w:r>
      <w:r w:rsidRPr="00997053">
        <w:rPr>
          <w:rFonts w:ascii="Times New Roman" w:hAnsi="Times New Roman"/>
        </w:rPr>
        <w:t xml:space="preserve"> for estimating seagrass depth of colonization </w:t>
      </w:r>
      <w:r w:rsidR="00344818">
        <w:rPr>
          <w:rFonts w:ascii="Times New Roman" w:hAnsi="Times New Roman"/>
        </w:rPr>
        <w:t xml:space="preserve">and light requirements </w:t>
      </w:r>
      <w:r w:rsidR="00B27D46">
        <w:rPr>
          <w:rFonts w:ascii="Times New Roman" w:hAnsi="Times New Roman"/>
        </w:rPr>
        <w:t xml:space="preserve">at a variety of spatial scales </w:t>
      </w:r>
      <w:r w:rsidRPr="00997053">
        <w:rPr>
          <w:rFonts w:ascii="Times New Roman" w:hAnsi="Times New Roman"/>
        </w:rPr>
        <w:t xml:space="preserve">using geospatial datasets describing seagrass coverage and satellite remote sensing data of light attenuation in the water column. Study objectives </w:t>
      </w:r>
      <w:r w:rsidR="00E776E7">
        <w:rPr>
          <w:rFonts w:ascii="Times New Roman" w:hAnsi="Times New Roman"/>
        </w:rPr>
        <w:t xml:space="preserve">were </w:t>
      </w:r>
      <w:r w:rsidRPr="00997053">
        <w:rPr>
          <w:rFonts w:ascii="Times New Roman" w:hAnsi="Times New Roman"/>
        </w:rPr>
        <w:t>to</w:t>
      </w:r>
      <w:r w:rsidR="00CF6B0D">
        <w:rPr>
          <w:rFonts w:ascii="Times New Roman" w:hAnsi="Times New Roman"/>
        </w:rPr>
        <w:t xml:space="preserve"> 1) </w:t>
      </w:r>
      <w:r w:rsidRPr="00997053">
        <w:rPr>
          <w:rFonts w:ascii="Times New Roman" w:hAnsi="Times New Roman"/>
        </w:rPr>
        <w:t>describe the method for estimating seagrass depth of colonization,</w:t>
      </w:r>
      <w:r w:rsidR="00CF6B0D">
        <w:rPr>
          <w:rFonts w:ascii="Times New Roman" w:hAnsi="Times New Roman"/>
        </w:rPr>
        <w:t xml:space="preserve"> 2) </w:t>
      </w:r>
      <w:r w:rsidRPr="00997053">
        <w:rPr>
          <w:rFonts w:ascii="Times New Roman" w:hAnsi="Times New Roman"/>
        </w:rPr>
        <w:t xml:space="preserve">apply the technique to four </w:t>
      </w:r>
      <w:r w:rsidR="00344818">
        <w:rPr>
          <w:rFonts w:ascii="Times New Roman" w:hAnsi="Times New Roman"/>
        </w:rPr>
        <w:t>target</w:t>
      </w:r>
      <w:r w:rsidR="00344818" w:rsidRPr="00997053">
        <w:rPr>
          <w:rFonts w:ascii="Times New Roman" w:hAnsi="Times New Roman"/>
        </w:rPr>
        <w:t xml:space="preserve"> </w:t>
      </w:r>
      <w:r w:rsidR="00E776E7">
        <w:rPr>
          <w:rFonts w:ascii="Times New Roman" w:hAnsi="Times New Roman"/>
        </w:rPr>
        <w:t xml:space="preserve">estuaries in Florida </w:t>
      </w:r>
      <w:r w:rsidRPr="00997053">
        <w:rPr>
          <w:rFonts w:ascii="Times New Roman" w:hAnsi="Times New Roman"/>
        </w:rPr>
        <w:t>to illustrate quantification of seagrass growth patterns, and</w:t>
      </w:r>
      <w:r w:rsidR="00CF6B0D">
        <w:rPr>
          <w:rFonts w:ascii="Times New Roman" w:hAnsi="Times New Roman"/>
        </w:rPr>
        <w:t xml:space="preserve"> 3) </w:t>
      </w:r>
      <w:r w:rsidRPr="00997053">
        <w:rPr>
          <w:rFonts w:ascii="Times New Roman" w:hAnsi="Times New Roman"/>
        </w:rPr>
        <w:t xml:space="preserve">develop a spatial description of </w:t>
      </w:r>
      <w:r w:rsidR="00E776E7">
        <w:rPr>
          <w:rFonts w:ascii="Times New Roman" w:hAnsi="Times New Roman"/>
        </w:rPr>
        <w:t xml:space="preserve">relationships among depth limits and </w:t>
      </w:r>
      <w:r w:rsidRPr="00997053">
        <w:rPr>
          <w:rFonts w:ascii="Times New Roman" w:hAnsi="Times New Roman"/>
        </w:rPr>
        <w:t xml:space="preserve">water clarity, </w:t>
      </w:r>
      <w:r w:rsidR="00E776E7">
        <w:rPr>
          <w:rFonts w:ascii="Times New Roman" w:hAnsi="Times New Roman"/>
        </w:rPr>
        <w:t xml:space="preserve">characterizing patterns in </w:t>
      </w:r>
      <w:r w:rsidRPr="00997053">
        <w:rPr>
          <w:rFonts w:ascii="Times New Roman" w:hAnsi="Times New Roman"/>
        </w:rPr>
        <w:lastRenderedPageBreak/>
        <w:t xml:space="preserve">light requirements </w:t>
      </w:r>
      <w:r w:rsidR="00344818">
        <w:rPr>
          <w:rFonts w:ascii="Times New Roman" w:hAnsi="Times New Roman"/>
        </w:rPr>
        <w:t xml:space="preserve">in each </w:t>
      </w:r>
      <w:r w:rsidRPr="00997053">
        <w:rPr>
          <w:rFonts w:ascii="Times New Roman" w:hAnsi="Times New Roman"/>
        </w:rPr>
        <w:t>case stud</w:t>
      </w:r>
      <w:r w:rsidR="00344818">
        <w:rPr>
          <w:rFonts w:ascii="Times New Roman" w:hAnsi="Times New Roman"/>
        </w:rPr>
        <w:t>y</w:t>
      </w:r>
      <w:r w:rsidRPr="00997053">
        <w:rPr>
          <w:rFonts w:ascii="Times New Roman" w:hAnsi="Times New Roman"/>
        </w:rPr>
        <w:t>.</w:t>
      </w:r>
      <w:r w:rsidR="00CF6B0D">
        <w:rPr>
          <w:rFonts w:ascii="Times New Roman" w:hAnsi="Times New Roman"/>
        </w:rPr>
        <w:t xml:space="preserve"> </w:t>
      </w:r>
      <w:r w:rsidR="00E776E7">
        <w:rPr>
          <w:rFonts w:ascii="Times New Roman" w:hAnsi="Times New Roman"/>
        </w:rPr>
        <w:t xml:space="preserve"> We then apply the estimates to </w:t>
      </w:r>
      <w:r w:rsidRPr="00997053">
        <w:rPr>
          <w:rFonts w:ascii="Times New Roman" w:hAnsi="Times New Roman"/>
        </w:rPr>
        <w:t>characterize spatial v</w:t>
      </w:r>
      <w:r w:rsidR="00E776E7">
        <w:rPr>
          <w:rFonts w:ascii="Times New Roman" w:hAnsi="Times New Roman"/>
        </w:rPr>
        <w:t xml:space="preserve">ariation in light requirements </w:t>
      </w:r>
      <w:r w:rsidRPr="00997053">
        <w:rPr>
          <w:rFonts w:ascii="Times New Roman" w:hAnsi="Times New Roman"/>
        </w:rPr>
        <w:t xml:space="preserve">within and </w:t>
      </w:r>
      <w:r w:rsidR="00E776E7">
        <w:rPr>
          <w:rFonts w:ascii="Times New Roman" w:hAnsi="Times New Roman"/>
        </w:rPr>
        <w:t xml:space="preserve">among </w:t>
      </w:r>
      <w:r w:rsidRPr="00997053">
        <w:rPr>
          <w:rFonts w:ascii="Times New Roman" w:hAnsi="Times New Roman"/>
        </w:rPr>
        <w:t>regions.</w:t>
      </w:r>
    </w:p>
    <w:p w14:paraId="42AAFB4D" w14:textId="77777777" w:rsidR="00B27D46" w:rsidRPr="00997053" w:rsidRDefault="00B27D46" w:rsidP="001A66BE">
      <w:pPr>
        <w:spacing w:before="0" w:after="0" w:line="360" w:lineRule="auto"/>
        <w:ind w:firstLine="720"/>
        <w:rPr>
          <w:rFonts w:ascii="Times New Roman" w:hAnsi="Times New Roman"/>
        </w:rPr>
      </w:pPr>
    </w:p>
    <w:p w14:paraId="3E3E42FE" w14:textId="77777777" w:rsidR="00270510" w:rsidRPr="002D75BF" w:rsidRDefault="00910D26" w:rsidP="001A66BE">
      <w:pPr>
        <w:spacing w:before="0" w:after="0" w:line="360" w:lineRule="auto"/>
        <w:rPr>
          <w:rFonts w:ascii="Times New Roman" w:hAnsi="Times New Roman"/>
          <w:b/>
        </w:rPr>
      </w:pPr>
      <w:bookmarkStart w:id="2" w:name="methods"/>
      <w:r w:rsidRPr="002D75BF">
        <w:rPr>
          <w:rFonts w:ascii="Times New Roman" w:hAnsi="Times New Roman"/>
          <w:b/>
        </w:rPr>
        <w:t>Methods</w:t>
      </w:r>
    </w:p>
    <w:p w14:paraId="759CE84E" w14:textId="77777777" w:rsidR="00270510" w:rsidRPr="001A66BE" w:rsidRDefault="00910D26" w:rsidP="001A66BE">
      <w:pPr>
        <w:spacing w:before="0" w:after="0" w:line="360" w:lineRule="auto"/>
        <w:rPr>
          <w:rFonts w:ascii="Times New Roman" w:hAnsi="Times New Roman"/>
          <w:i/>
        </w:rPr>
      </w:pPr>
      <w:bookmarkStart w:id="3" w:name="sec:data_srcs"/>
      <w:bookmarkEnd w:id="2"/>
      <w:r w:rsidRPr="001A66BE">
        <w:rPr>
          <w:rFonts w:ascii="Times New Roman" w:hAnsi="Times New Roman"/>
          <w:i/>
        </w:rPr>
        <w:t>Study sites and data sources</w:t>
      </w:r>
    </w:p>
    <w:bookmarkEnd w:id="3"/>
    <w:p w14:paraId="1F88F6F8" w14:textId="4741270D" w:rsidR="00270510" w:rsidRPr="00997053" w:rsidRDefault="00BC5813" w:rsidP="001A66BE">
      <w:pPr>
        <w:spacing w:before="0" w:after="0" w:line="360" w:lineRule="auto"/>
        <w:ind w:firstLine="720"/>
        <w:rPr>
          <w:rFonts w:ascii="Times New Roman" w:hAnsi="Times New Roman"/>
        </w:rPr>
      </w:pPr>
      <w:r>
        <w:rPr>
          <w:rFonts w:ascii="Times New Roman" w:hAnsi="Times New Roman"/>
        </w:rPr>
        <w:t>Study sites include</w:t>
      </w:r>
      <w:r w:rsidR="00760543">
        <w:rPr>
          <w:rFonts w:ascii="Times New Roman" w:hAnsi="Times New Roman"/>
        </w:rPr>
        <w:t>d</w:t>
      </w:r>
      <w:r>
        <w:rPr>
          <w:rFonts w:ascii="Times New Roman" w:hAnsi="Times New Roman"/>
        </w:rPr>
        <w:t xml:space="preserve"> </w:t>
      </w:r>
      <w:r w:rsidR="001455C6">
        <w:rPr>
          <w:rFonts w:ascii="Times New Roman" w:hAnsi="Times New Roman"/>
        </w:rPr>
        <w:t>four</w:t>
      </w:r>
      <w:r>
        <w:rPr>
          <w:rFonts w:ascii="Times New Roman" w:hAnsi="Times New Roman"/>
        </w:rPr>
        <w:t xml:space="preserve"> </w:t>
      </w:r>
      <w:r w:rsidR="00910D26" w:rsidRPr="00997053">
        <w:rPr>
          <w:rFonts w:ascii="Times New Roman" w:hAnsi="Times New Roman"/>
        </w:rPr>
        <w:t xml:space="preserve">coastal </w:t>
      </w:r>
      <w:r>
        <w:rPr>
          <w:rFonts w:ascii="Times New Roman" w:hAnsi="Times New Roman"/>
        </w:rPr>
        <w:t xml:space="preserve">areas </w:t>
      </w:r>
      <w:r w:rsidR="00910D26" w:rsidRPr="00997053">
        <w:rPr>
          <w:rFonts w:ascii="Times New Roman" w:hAnsi="Times New Roman"/>
        </w:rPr>
        <w:t>in Florida: the B</w:t>
      </w:r>
      <w:r w:rsidR="001455C6">
        <w:rPr>
          <w:rFonts w:ascii="Times New Roman" w:hAnsi="Times New Roman"/>
        </w:rPr>
        <w:t>ig Bend region (northeast Gulf c</w:t>
      </w:r>
      <w:r w:rsidR="00910D26" w:rsidRPr="00997053">
        <w:rPr>
          <w:rFonts w:ascii="Times New Roman" w:hAnsi="Times New Roman"/>
        </w:rPr>
        <w:t>oast), Choctawhatchee Bay (panha</w:t>
      </w:r>
      <w:r w:rsidR="001455C6">
        <w:rPr>
          <w:rFonts w:ascii="Times New Roman" w:hAnsi="Times New Roman"/>
        </w:rPr>
        <w:t>ndle), Tampa Bay (central Gulf c</w:t>
      </w:r>
      <w:r w:rsidR="00910D26" w:rsidRPr="00997053">
        <w:rPr>
          <w:rFonts w:ascii="Times New Roman" w:hAnsi="Times New Roman"/>
        </w:rPr>
        <w:t xml:space="preserve">oast), and Indian River Lagoon (Atlantic </w:t>
      </w:r>
      <w:r w:rsidR="001455C6">
        <w:rPr>
          <w:rFonts w:ascii="Times New Roman" w:hAnsi="Times New Roman"/>
        </w:rPr>
        <w:t xml:space="preserve">coast; </w:t>
      </w:r>
      <w:r w:rsidR="00A451DF">
        <w:rPr>
          <w:rFonts w:ascii="Times New Roman" w:hAnsi="Times New Roman"/>
        </w:rPr>
        <w:t xml:space="preserve">Table 1 and </w:t>
      </w:r>
      <w:r w:rsidR="004536FC">
        <w:rPr>
          <w:rFonts w:ascii="Times New Roman" w:hAnsi="Times New Roman"/>
        </w:rPr>
        <w:t>Fig.</w:t>
      </w:r>
      <w:r w:rsidR="00A451DF">
        <w:rPr>
          <w:rFonts w:ascii="Times New Roman" w:hAnsi="Times New Roman"/>
        </w:rPr>
        <w:t xml:space="preserve"> 2</w:t>
      </w:r>
      <w:r w:rsidR="00910D26" w:rsidRPr="00997053">
        <w:rPr>
          <w:rFonts w:ascii="Times New Roman" w:hAnsi="Times New Roman"/>
        </w:rPr>
        <w:t xml:space="preserve">). </w:t>
      </w:r>
      <w:ins w:id="4" w:author="Beck, Marcus" w:date="2016-07-18T10:26:00Z">
        <w:r w:rsidR="00F60C78">
          <w:rPr>
            <w:rFonts w:ascii="Times New Roman" w:hAnsi="Times New Roman"/>
          </w:rPr>
          <w:t>Coastal regions and estuaries in Florida are partitioned</w:t>
        </w:r>
        <w:r w:rsidR="007C6958">
          <w:rPr>
            <w:rFonts w:ascii="Times New Roman" w:hAnsi="Times New Roman"/>
          </w:rPr>
          <w:t xml:space="preserve"> into</w:t>
        </w:r>
        <w:r w:rsidR="00F60C78">
          <w:rPr>
            <w:rFonts w:ascii="Times New Roman" w:hAnsi="Times New Roman"/>
          </w:rPr>
          <w:t xml:space="preserve"> spatial units </w:t>
        </w:r>
      </w:ins>
      <w:ins w:id="5" w:author="Beck, Marcus" w:date="2016-07-18T10:30:00Z">
        <w:r w:rsidR="007C6958">
          <w:rPr>
            <w:rFonts w:ascii="Times New Roman" w:hAnsi="Times New Roman"/>
          </w:rPr>
          <w:t>foll</w:t>
        </w:r>
      </w:ins>
      <w:ins w:id="6" w:author="Beck, Marcus" w:date="2016-07-18T10:26:00Z">
        <w:r w:rsidR="00F60C78">
          <w:rPr>
            <w:rFonts w:ascii="Times New Roman" w:hAnsi="Times New Roman"/>
          </w:rPr>
          <w:t xml:space="preserve">owing a segmentation scheme developed by </w:t>
        </w:r>
      </w:ins>
      <w:ins w:id="7" w:author="Beck, Marcus" w:date="2016-07-18T10:27:00Z">
        <w:r w:rsidR="00F60C78">
          <w:rPr>
            <w:rFonts w:ascii="Times New Roman" w:hAnsi="Times New Roman"/>
          </w:rPr>
          <w:t>the</w:t>
        </w:r>
      </w:ins>
      <w:ins w:id="8" w:author="Beck, Marcus" w:date="2016-07-18T10:26:00Z">
        <w:r w:rsidR="00F60C78">
          <w:rPr>
            <w:rFonts w:ascii="Times New Roman" w:hAnsi="Times New Roman"/>
          </w:rPr>
          <w:t xml:space="preserve"> </w:t>
        </w:r>
      </w:ins>
      <w:ins w:id="9" w:author="Beck, Marcus" w:date="2016-07-18T10:27:00Z">
        <w:r w:rsidR="00F60C78">
          <w:rPr>
            <w:rFonts w:ascii="Times New Roman" w:hAnsi="Times New Roman"/>
          </w:rPr>
          <w:t>US Environmental Protection Agency for developing numeric nutrient criteria</w:t>
        </w:r>
      </w:ins>
      <w:ins w:id="10" w:author="Beck, Marcus" w:date="2016-07-18T10:37:00Z">
        <w:r w:rsidR="0094612B">
          <w:rPr>
            <w:rFonts w:ascii="Times New Roman" w:hAnsi="Times New Roman"/>
          </w:rPr>
          <w:t>.</w:t>
        </w:r>
      </w:ins>
      <w:ins w:id="11" w:author="Beck, Marcus" w:date="2016-07-18T10:27:00Z">
        <w:r w:rsidR="00F60C78">
          <w:rPr>
            <w:rFonts w:ascii="Times New Roman" w:hAnsi="Times New Roman"/>
          </w:rPr>
          <w:t xml:space="preserve"> </w:t>
        </w:r>
      </w:ins>
      <w:ins w:id="12" w:author="Beck, Marcus" w:date="2016-07-18T10:26:00Z">
        <w:r w:rsidR="00F60C78">
          <w:rPr>
            <w:rFonts w:ascii="Times New Roman" w:hAnsi="Times New Roman"/>
          </w:rPr>
          <w:t>Within each area, f</w:t>
        </w:r>
      </w:ins>
      <w:ins w:id="13" w:author="Beck, Marcus" w:date="2016-07-18T10:21:00Z">
        <w:r w:rsidR="00F60C78">
          <w:rPr>
            <w:rFonts w:ascii="Times New Roman" w:hAnsi="Times New Roman"/>
          </w:rPr>
          <w:t xml:space="preserve">our segments </w:t>
        </w:r>
      </w:ins>
      <w:ins w:id="14" w:author="Beck, Marcus" w:date="2016-07-18T10:26:00Z">
        <w:r w:rsidR="00F60C78">
          <w:rPr>
            <w:rFonts w:ascii="Times New Roman" w:hAnsi="Times New Roman"/>
          </w:rPr>
          <w:t>were chosen for analysis</w:t>
        </w:r>
      </w:ins>
      <w:ins w:id="15" w:author="Beck, Marcus" w:date="2016-07-18T10:27:00Z">
        <w:r w:rsidR="007C6958">
          <w:rPr>
            <w:rFonts w:ascii="Times New Roman" w:hAnsi="Times New Roman"/>
          </w:rPr>
          <w:t xml:space="preserve"> based</w:t>
        </w:r>
      </w:ins>
      <w:ins w:id="16" w:author="Beck, Marcus" w:date="2016-07-18T10:32:00Z">
        <w:r w:rsidR="007C6958">
          <w:rPr>
            <w:rFonts w:ascii="Times New Roman" w:hAnsi="Times New Roman"/>
          </w:rPr>
          <w:t xml:space="preserve"> on</w:t>
        </w:r>
      </w:ins>
      <w:ins w:id="17" w:author="Beck, Marcus" w:date="2016-07-18T10:27:00Z">
        <w:r w:rsidR="007C6958">
          <w:rPr>
            <w:rFonts w:ascii="Times New Roman" w:hAnsi="Times New Roman"/>
          </w:rPr>
          <w:t xml:space="preserve"> data availability and observed gradients in water clarity that contribute to heterogeneity in seagrass </w:t>
        </w:r>
      </w:ins>
      <w:ins w:id="18" w:author="Beck, Marcus" w:date="2016-07-18T10:28:00Z">
        <w:r w:rsidR="007C6958">
          <w:rPr>
            <w:rFonts w:ascii="Times New Roman" w:hAnsi="Times New Roman"/>
          </w:rPr>
          <w:t>gr</w:t>
        </w:r>
        <w:bookmarkStart w:id="19" w:name="_GoBack"/>
        <w:bookmarkEnd w:id="19"/>
        <w:r w:rsidR="007C6958">
          <w:rPr>
            <w:rFonts w:ascii="Times New Roman" w:hAnsi="Times New Roman"/>
          </w:rPr>
          <w:t>owth</w:t>
        </w:r>
      </w:ins>
      <w:ins w:id="20" w:author="Beck, Marcus" w:date="2016-07-18T10:27:00Z">
        <w:r w:rsidR="007C6958">
          <w:rPr>
            <w:rFonts w:ascii="Times New Roman" w:hAnsi="Times New Roman"/>
          </w:rPr>
          <w:t xml:space="preserve"> </w:t>
        </w:r>
      </w:ins>
      <w:ins w:id="21" w:author="Beck, Marcus" w:date="2016-07-18T10:28:00Z">
        <w:r w:rsidR="007C6958">
          <w:rPr>
            <w:rFonts w:ascii="Times New Roman" w:hAnsi="Times New Roman"/>
          </w:rPr>
          <w:t xml:space="preserve">patterns: </w:t>
        </w:r>
      </w:ins>
      <w:ins w:id="22" w:author="Beck, Marcus" w:date="2016-07-18T10:29:00Z">
        <w:r w:rsidR="007C6958">
          <w:rPr>
            <w:rFonts w:ascii="Times New Roman" w:hAnsi="Times New Roman"/>
          </w:rPr>
          <w:t>Big Bend (BB), Western Choctawhatchee Bay (WCB), Old Tampa Bay (OTB), and Upper Indian River Lagoon (UIRL)</w:t>
        </w:r>
      </w:ins>
      <w:ins w:id="23" w:author="Beck, Marcus" w:date="2016-07-18T10:26:00Z">
        <w:r w:rsidR="00F60C78">
          <w:rPr>
            <w:rFonts w:ascii="Times New Roman" w:hAnsi="Times New Roman"/>
          </w:rPr>
          <w:t>.</w:t>
        </w:r>
      </w:ins>
      <w:ins w:id="24" w:author="Beck, Marcus" w:date="2016-07-18T10:21:00Z">
        <w:r w:rsidR="00F60C78">
          <w:rPr>
            <w:rFonts w:ascii="Times New Roman" w:hAnsi="Times New Roman"/>
          </w:rPr>
          <w:t xml:space="preserve"> </w:t>
        </w:r>
      </w:ins>
      <w:del w:id="25" w:author="Beck, Marcus" w:date="2016-07-18T10:31:00Z">
        <w:r w:rsidR="00910D26" w:rsidRPr="00997053" w:rsidDel="007C6958">
          <w:rPr>
            <w:rFonts w:ascii="Times New Roman" w:hAnsi="Times New Roman"/>
          </w:rPr>
          <w:delText xml:space="preserve">The sites </w:delText>
        </w:r>
        <w:r w:rsidDel="007C6958">
          <w:rPr>
            <w:rFonts w:ascii="Times New Roman" w:hAnsi="Times New Roman"/>
          </w:rPr>
          <w:delText xml:space="preserve">span several major </w:delText>
        </w:r>
        <w:r w:rsidR="00910D26" w:rsidRPr="00997053" w:rsidDel="007C6958">
          <w:rPr>
            <w:rFonts w:ascii="Times New Roman" w:hAnsi="Times New Roman"/>
          </w:rPr>
          <w:delText>region</w:delText>
        </w:r>
        <w:r w:rsidDel="007C6958">
          <w:rPr>
            <w:rFonts w:ascii="Times New Roman" w:hAnsi="Times New Roman"/>
          </w:rPr>
          <w:delText>s</w:delText>
        </w:r>
        <w:r w:rsidR="00910D26" w:rsidRPr="00997053" w:rsidDel="007C6958">
          <w:rPr>
            <w:rFonts w:ascii="Times New Roman" w:hAnsi="Times New Roman"/>
          </w:rPr>
          <w:delText xml:space="preserve"> </w:delText>
        </w:r>
        <w:r w:rsidDel="007C6958">
          <w:rPr>
            <w:rFonts w:ascii="Times New Roman" w:hAnsi="Times New Roman"/>
          </w:rPr>
          <w:delText xml:space="preserve">in Florida and </w:delText>
        </w:r>
        <w:r w:rsidR="001455C6" w:rsidDel="007C6958">
          <w:rPr>
            <w:rFonts w:ascii="Times New Roman" w:hAnsi="Times New Roman"/>
          </w:rPr>
          <w:delText xml:space="preserve">each have </w:delText>
        </w:r>
        <w:r w:rsidDel="007C6958">
          <w:rPr>
            <w:rFonts w:ascii="Times New Roman" w:hAnsi="Times New Roman"/>
          </w:rPr>
          <w:delText>adequate data for our study.</w:delText>
        </w:r>
        <w:r w:rsidR="00910D26" w:rsidRPr="00997053" w:rsidDel="007C6958">
          <w:rPr>
            <w:rFonts w:ascii="Times New Roman" w:hAnsi="Times New Roman"/>
          </w:rPr>
          <w:delText xml:space="preserve"> </w:delText>
        </w:r>
      </w:del>
      <w:r w:rsidR="00740E34">
        <w:rPr>
          <w:rFonts w:ascii="Times New Roman" w:hAnsi="Times New Roman"/>
        </w:rPr>
        <w:t xml:space="preserve">The method </w:t>
      </w:r>
      <w:r>
        <w:rPr>
          <w:rFonts w:ascii="Times New Roman" w:hAnsi="Times New Roman"/>
        </w:rPr>
        <w:t xml:space="preserve">for estimating depth of colonization </w:t>
      </w:r>
      <w:r w:rsidR="00740E34">
        <w:rPr>
          <w:rFonts w:ascii="Times New Roman" w:hAnsi="Times New Roman"/>
        </w:rPr>
        <w:t xml:space="preserve">was evaluated initially using </w:t>
      </w:r>
      <w:ins w:id="26" w:author="Beck, Marcus" w:date="2016-07-18T10:31:00Z">
        <w:r w:rsidR="007C6958">
          <w:rPr>
            <w:rFonts w:ascii="Times New Roman" w:hAnsi="Times New Roman"/>
          </w:rPr>
          <w:t xml:space="preserve">these </w:t>
        </w:r>
      </w:ins>
      <w:del w:id="27" w:author="Beck, Marcus" w:date="2016-07-18T10:31:00Z">
        <w:r w:rsidR="00740E34" w:rsidDel="007C6958">
          <w:rPr>
            <w:rFonts w:ascii="Times New Roman" w:hAnsi="Times New Roman"/>
          </w:rPr>
          <w:delText>o</w:delText>
        </w:r>
        <w:r w:rsidR="00910D26" w:rsidRPr="00997053" w:rsidDel="007C6958">
          <w:rPr>
            <w:rFonts w:ascii="Times New Roman" w:hAnsi="Times New Roman"/>
          </w:rPr>
          <w:delText>ne</w:delText>
        </w:r>
      </w:del>
      <w:r w:rsidR="00910D26" w:rsidRPr="00997053">
        <w:rPr>
          <w:rFonts w:ascii="Times New Roman" w:hAnsi="Times New Roman"/>
        </w:rPr>
        <w:t xml:space="preserve"> segment</w:t>
      </w:r>
      <w:ins w:id="28" w:author="Beck, Marcus" w:date="2016-07-18T10:31:00Z">
        <w:r w:rsidR="007C6958">
          <w:rPr>
            <w:rFonts w:ascii="Times New Roman" w:hAnsi="Times New Roman"/>
          </w:rPr>
          <w:t>s</w:t>
        </w:r>
      </w:ins>
      <w:del w:id="29" w:author="Beck, Marcus" w:date="2016-07-18T10:31:00Z">
        <w:r w:rsidR="00910D26" w:rsidRPr="00997053" w:rsidDel="007C6958">
          <w:rPr>
            <w:rFonts w:ascii="Times New Roman" w:hAnsi="Times New Roman"/>
          </w:rPr>
          <w:delText xml:space="preserve"> </w:delText>
        </w:r>
        <w:r w:rsidR="00740E34" w:rsidDel="007C6958">
          <w:rPr>
            <w:rFonts w:ascii="Times New Roman" w:hAnsi="Times New Roman"/>
          </w:rPr>
          <w:delText xml:space="preserve">from </w:delText>
        </w:r>
        <w:r w:rsidR="00910D26" w:rsidRPr="00997053" w:rsidDel="007C6958">
          <w:rPr>
            <w:rFonts w:ascii="Times New Roman" w:hAnsi="Times New Roman"/>
          </w:rPr>
          <w:delText xml:space="preserve">each </w:delText>
        </w:r>
        <w:r w:rsidDel="007C6958">
          <w:rPr>
            <w:rFonts w:ascii="Times New Roman" w:hAnsi="Times New Roman"/>
          </w:rPr>
          <w:delText>area</w:delText>
        </w:r>
      </w:del>
      <w:r w:rsidR="00910D26" w:rsidRPr="00997053">
        <w:rPr>
          <w:rFonts w:ascii="Times New Roman" w:hAnsi="Times New Roman"/>
        </w:rPr>
        <w:t xml:space="preserve">. </w:t>
      </w:r>
      <w:r w:rsidR="00F076EC">
        <w:rPr>
          <w:rFonts w:ascii="Times New Roman" w:hAnsi="Times New Roman"/>
        </w:rPr>
        <w:t xml:space="preserve">The analysis was then expanded to </w:t>
      </w:r>
      <w:r w:rsidR="00910D26" w:rsidRPr="00997053">
        <w:rPr>
          <w:rFonts w:ascii="Times New Roman" w:hAnsi="Times New Roman"/>
        </w:rPr>
        <w:t>quantif</w:t>
      </w:r>
      <w:r w:rsidR="00F076EC">
        <w:rPr>
          <w:rFonts w:ascii="Times New Roman" w:hAnsi="Times New Roman"/>
        </w:rPr>
        <w:t>y</w:t>
      </w:r>
      <w:r w:rsidR="00910D26" w:rsidRPr="00997053">
        <w:rPr>
          <w:rFonts w:ascii="Times New Roman" w:hAnsi="Times New Roman"/>
        </w:rPr>
        <w:t xml:space="preserve"> </w:t>
      </w:r>
      <w:r w:rsidR="00740E34">
        <w:rPr>
          <w:rFonts w:ascii="Times New Roman" w:hAnsi="Times New Roman"/>
        </w:rPr>
        <w:t xml:space="preserve">spatially-resolved </w:t>
      </w:r>
      <w:r w:rsidR="00910D26" w:rsidRPr="00997053">
        <w:rPr>
          <w:rFonts w:ascii="Times New Roman" w:hAnsi="Times New Roman"/>
        </w:rPr>
        <w:t xml:space="preserve">seagrass depth limits </w:t>
      </w:r>
      <w:r>
        <w:rPr>
          <w:rFonts w:ascii="Times New Roman" w:hAnsi="Times New Roman"/>
        </w:rPr>
        <w:t xml:space="preserve">and associated light requirements </w:t>
      </w:r>
      <w:r w:rsidR="00910D26" w:rsidRPr="00997053">
        <w:rPr>
          <w:rFonts w:ascii="Times New Roman" w:hAnsi="Times New Roman"/>
        </w:rPr>
        <w:t xml:space="preserve">for </w:t>
      </w:r>
      <w:r>
        <w:rPr>
          <w:rFonts w:ascii="Times New Roman" w:hAnsi="Times New Roman"/>
        </w:rPr>
        <w:t xml:space="preserve">all </w:t>
      </w:r>
      <w:r w:rsidR="00C96B35">
        <w:rPr>
          <w:rFonts w:ascii="Times New Roman" w:hAnsi="Times New Roman"/>
        </w:rPr>
        <w:t xml:space="preserve">the </w:t>
      </w:r>
      <w:r>
        <w:rPr>
          <w:rFonts w:ascii="Times New Roman" w:hAnsi="Times New Roman"/>
        </w:rPr>
        <w:t xml:space="preserve">segments </w:t>
      </w:r>
      <w:r w:rsidR="00F076EC">
        <w:rPr>
          <w:rFonts w:ascii="Times New Roman" w:hAnsi="Times New Roman"/>
        </w:rPr>
        <w:t xml:space="preserve">in three </w:t>
      </w:r>
      <w:r w:rsidR="00C96B35">
        <w:rPr>
          <w:rFonts w:ascii="Times New Roman" w:hAnsi="Times New Roman"/>
        </w:rPr>
        <w:t xml:space="preserve">of the </w:t>
      </w:r>
      <w:r w:rsidR="00F076EC">
        <w:rPr>
          <w:rFonts w:ascii="Times New Roman" w:hAnsi="Times New Roman"/>
        </w:rPr>
        <w:t>estuaries</w:t>
      </w:r>
      <w:r w:rsidR="00C96B35">
        <w:rPr>
          <w:rFonts w:ascii="Times New Roman" w:hAnsi="Times New Roman"/>
        </w:rPr>
        <w:t xml:space="preserve">, omitting the </w:t>
      </w:r>
      <w:r w:rsidR="00F076EC">
        <w:rPr>
          <w:rFonts w:ascii="Times New Roman" w:hAnsi="Times New Roman"/>
        </w:rPr>
        <w:t xml:space="preserve">Big Bend </w:t>
      </w:r>
      <w:r w:rsidR="00C96B35">
        <w:rPr>
          <w:rFonts w:ascii="Times New Roman" w:hAnsi="Times New Roman"/>
        </w:rPr>
        <w:t xml:space="preserve">from further analysis </w:t>
      </w:r>
      <w:r w:rsidR="00F076EC">
        <w:rPr>
          <w:rFonts w:ascii="Times New Roman" w:hAnsi="Times New Roman"/>
        </w:rPr>
        <w:t>due to insufficient water clarity data.</w:t>
      </w:r>
    </w:p>
    <w:p w14:paraId="64773AAB" w14:textId="74DEC844"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 xml:space="preserve">Geospatial data describing seagrass coverage and bathymetry were used to estimate </w:t>
      </w:r>
      <w:r w:rsidR="00C33344" w:rsidRPr="005F158F">
        <w:rPr>
          <w:rFonts w:ascii="Times New Roman" w:hAnsi="Times New Roman"/>
        </w:rPr>
        <w:t>depth of colonization</w:t>
      </w:r>
      <w:r w:rsidRPr="00997053">
        <w:rPr>
          <w:rFonts w:ascii="Times New Roman" w:hAnsi="Times New Roman"/>
        </w:rPr>
        <w:t xml:space="preserve">. These data are available for coastal regions of Florida </w:t>
      </w:r>
      <w:r w:rsidR="005B42D5">
        <w:rPr>
          <w:rFonts w:ascii="Times New Roman" w:hAnsi="Times New Roman"/>
        </w:rPr>
        <w:t xml:space="preserve">from </w:t>
      </w:r>
      <w:r w:rsidRPr="00997053">
        <w:rPr>
          <w:rFonts w:ascii="Times New Roman" w:hAnsi="Times New Roman"/>
        </w:rPr>
        <w:t xml:space="preserve">the US Geological Survey, Florida Department of Environmental Protection, Florida Fish and Wildlife Conservation Commission, and </w:t>
      </w:r>
      <w:r w:rsidR="005B42D5">
        <w:rPr>
          <w:rFonts w:ascii="Times New Roman" w:hAnsi="Times New Roman"/>
        </w:rPr>
        <w:t xml:space="preserve">Florida’s </w:t>
      </w:r>
      <w:r w:rsidRPr="00997053">
        <w:rPr>
          <w:rFonts w:ascii="Times New Roman" w:hAnsi="Times New Roman"/>
        </w:rPr>
        <w:t>watershed management districts. Seagrass coverage maps were obtained for a recent year in each of the study sites (</w:t>
      </w:r>
      <w:r w:rsidR="00EA73D2">
        <w:rPr>
          <w:rFonts w:ascii="Times New Roman" w:hAnsi="Times New Roman"/>
        </w:rPr>
        <w:t>Table 1</w:t>
      </w:r>
      <w:r w:rsidRPr="00997053">
        <w:rPr>
          <w:rFonts w:ascii="Times New Roman" w:hAnsi="Times New Roman"/>
        </w:rPr>
        <w:t xml:space="preserve">). The original coverage maps were produced by photo-interpreting aerial images to categorize seagrass as absent, discontinuous (patchy), or continuous. We </w:t>
      </w:r>
      <w:r w:rsidR="005B42D5">
        <w:rPr>
          <w:rFonts w:ascii="Times New Roman" w:hAnsi="Times New Roman"/>
        </w:rPr>
        <w:t xml:space="preserve">aggregated to two categories, </w:t>
      </w:r>
      <w:r w:rsidRPr="00997053">
        <w:rPr>
          <w:rFonts w:ascii="Times New Roman" w:hAnsi="Times New Roman"/>
        </w:rPr>
        <w:t>present (continuous and patchy) and absent.</w:t>
      </w:r>
    </w:p>
    <w:p w14:paraId="4D12A343" w14:textId="0068B6C7" w:rsidR="00270510" w:rsidRPr="00997053" w:rsidRDefault="00910D26" w:rsidP="001A66BE">
      <w:pPr>
        <w:spacing w:before="0" w:after="0" w:line="360" w:lineRule="auto"/>
        <w:ind w:firstLine="720"/>
        <w:rPr>
          <w:rFonts w:ascii="Times New Roman" w:hAnsi="Times New Roman"/>
        </w:rPr>
      </w:pPr>
      <w:r w:rsidRPr="00997053">
        <w:rPr>
          <w:rFonts w:ascii="Times New Roman" w:hAnsi="Times New Roman"/>
        </w:rPr>
        <w:t>Bathymetry data were obtained from the National Oceanic and Atmospheric Administration’s (</w:t>
      </w:r>
      <w:r w:rsidR="00CF6B0D">
        <w:rPr>
          <w:rFonts w:ascii="Times New Roman" w:hAnsi="Times New Roman"/>
        </w:rPr>
        <w:t>NOAA</w:t>
      </w:r>
      <w:r w:rsidRPr="00997053">
        <w:rPr>
          <w:rFonts w:ascii="Times New Roman" w:hAnsi="Times New Roman"/>
        </w:rPr>
        <w:t>) National Geophysical Data Center (</w:t>
      </w:r>
      <w:hyperlink r:id="rId11">
        <w:r w:rsidRPr="00997053">
          <w:rPr>
            <w:rStyle w:val="Hyperlink"/>
            <w:rFonts w:ascii="Times New Roman" w:hAnsi="Times New Roman"/>
          </w:rPr>
          <w:t>http://www.ngdc.noaa.gov/</w:t>
        </w:r>
      </w:hyperlink>
      <w:r w:rsidRPr="00997053">
        <w:rPr>
          <w:rFonts w:ascii="Times New Roman" w:hAnsi="Times New Roman"/>
        </w:rPr>
        <w:t xml:space="preserve">) as either </w:t>
      </w:r>
      <w:r w:rsidR="00387471">
        <w:rPr>
          <w:rFonts w:ascii="Times New Roman" w:hAnsi="Times New Roman"/>
        </w:rPr>
        <w:t xml:space="preserve">Digital Elevation Models (DEMs) </w:t>
      </w:r>
      <w:r w:rsidRPr="00997053">
        <w:rPr>
          <w:rFonts w:ascii="Times New Roman" w:hAnsi="Times New Roman"/>
        </w:rPr>
        <w:t xml:space="preserve">or as </w:t>
      </w:r>
      <w:r w:rsidR="00E015B5">
        <w:rPr>
          <w:rFonts w:ascii="Times New Roman" w:hAnsi="Times New Roman"/>
        </w:rPr>
        <w:t xml:space="preserve">bathymetric </w:t>
      </w:r>
      <w:r w:rsidRPr="00997053">
        <w:rPr>
          <w:rFonts w:ascii="Times New Roman" w:hAnsi="Times New Roman"/>
        </w:rPr>
        <w:t xml:space="preserve">sounding data from </w:t>
      </w:r>
      <w:proofErr w:type="spellStart"/>
      <w:r w:rsidRPr="00997053">
        <w:rPr>
          <w:rFonts w:ascii="Times New Roman" w:hAnsi="Times New Roman"/>
        </w:rPr>
        <w:t>hydroacoustic</w:t>
      </w:r>
      <w:proofErr w:type="spellEnd"/>
      <w:r w:rsidRPr="00997053">
        <w:rPr>
          <w:rFonts w:ascii="Times New Roman" w:hAnsi="Times New Roman"/>
        </w:rPr>
        <w:t xml:space="preserve"> or other surveys. Tampa Bay </w:t>
      </w:r>
      <w:r w:rsidR="000C7CBB">
        <w:rPr>
          <w:rFonts w:ascii="Times New Roman" w:hAnsi="Times New Roman"/>
        </w:rPr>
        <w:t>bathymetry</w:t>
      </w:r>
      <w:r w:rsidR="000C7CBB" w:rsidRPr="00997053">
        <w:rPr>
          <w:rFonts w:ascii="Times New Roman" w:hAnsi="Times New Roman"/>
        </w:rPr>
        <w:t xml:space="preserve"> </w:t>
      </w:r>
      <w:r w:rsidRPr="00997053">
        <w:rPr>
          <w:rFonts w:ascii="Times New Roman" w:hAnsi="Times New Roman"/>
        </w:rPr>
        <w:t xml:space="preserve">provided by the Tampa Bay National Estuary Program are described in Tyler </w:t>
      </w:r>
      <w:r w:rsidR="004939D7" w:rsidRPr="004939D7">
        <w:rPr>
          <w:rFonts w:ascii="Times New Roman" w:hAnsi="Times New Roman"/>
          <w:i/>
        </w:rPr>
        <w:t>et al</w:t>
      </w:r>
      <w:r w:rsidRPr="00997053">
        <w:rPr>
          <w:rFonts w:ascii="Times New Roman" w:hAnsi="Times New Roman"/>
        </w:rPr>
        <w:t xml:space="preserve">. (2007). Bathymetry for the Indian River Lagoon was obtained from the St. </w:t>
      </w:r>
      <w:r w:rsidRPr="00997053">
        <w:rPr>
          <w:rFonts w:ascii="Times New Roman" w:hAnsi="Times New Roman"/>
        </w:rPr>
        <w:lastRenderedPageBreak/>
        <w:t>John’s Water Management District (</w:t>
      </w:r>
      <w:r>
        <w:rPr>
          <w:rFonts w:ascii="Times New Roman" w:hAnsi="Times New Roman"/>
        </w:rPr>
        <w:t xml:space="preserve">CPE </w:t>
      </w:r>
      <w:r w:rsidRPr="00997053">
        <w:rPr>
          <w:rFonts w:ascii="Times New Roman" w:hAnsi="Times New Roman"/>
        </w:rPr>
        <w:t xml:space="preserve">1997). </w:t>
      </w:r>
      <w:r w:rsidR="008E51BE">
        <w:rPr>
          <w:rFonts w:ascii="Times New Roman" w:hAnsi="Times New Roman"/>
        </w:rPr>
        <w:t>Because the v</w:t>
      </w:r>
      <w:r w:rsidRPr="00997053">
        <w:rPr>
          <w:rFonts w:ascii="Times New Roman" w:hAnsi="Times New Roman"/>
        </w:rPr>
        <w:t xml:space="preserve">ertical datum </w:t>
      </w:r>
      <w:r w:rsidR="008E51BE">
        <w:rPr>
          <w:rFonts w:ascii="Times New Roman" w:hAnsi="Times New Roman"/>
        </w:rPr>
        <w:t xml:space="preserve">(i.e., MLLW, NAVD88, etc.) </w:t>
      </w:r>
      <w:r w:rsidRPr="00997053">
        <w:rPr>
          <w:rFonts w:ascii="Times New Roman" w:hAnsi="Times New Roman"/>
        </w:rPr>
        <w:t>varied</w:t>
      </w:r>
      <w:r w:rsidR="008E51BE">
        <w:rPr>
          <w:rFonts w:ascii="Times New Roman" w:hAnsi="Times New Roman"/>
        </w:rPr>
        <w:t xml:space="preserve">, </w:t>
      </w:r>
      <w:r w:rsidRPr="00997053">
        <w:rPr>
          <w:rFonts w:ascii="Times New Roman" w:hAnsi="Times New Roman"/>
        </w:rPr>
        <w:t>all bathyme</w:t>
      </w:r>
      <w:r w:rsidR="007B491C">
        <w:rPr>
          <w:rFonts w:ascii="Times New Roman" w:hAnsi="Times New Roman"/>
        </w:rPr>
        <w:t>t</w:t>
      </w:r>
      <w:r w:rsidRPr="00997053">
        <w:rPr>
          <w:rFonts w:ascii="Times New Roman" w:hAnsi="Times New Roman"/>
        </w:rPr>
        <w:t>ric data were vertically adjusted to local</w:t>
      </w:r>
      <w:r w:rsidR="00CF6B0D">
        <w:rPr>
          <w:rFonts w:ascii="Times New Roman" w:hAnsi="Times New Roman"/>
        </w:rPr>
        <w:t xml:space="preserve"> mean sea level</w:t>
      </w:r>
      <w:r w:rsidRPr="00997053">
        <w:rPr>
          <w:rFonts w:ascii="Times New Roman" w:hAnsi="Times New Roman"/>
        </w:rPr>
        <w:t xml:space="preserve"> using the</w:t>
      </w:r>
      <w:r w:rsidR="00CF6B0D">
        <w:rPr>
          <w:rFonts w:ascii="Times New Roman" w:hAnsi="Times New Roman"/>
        </w:rPr>
        <w:t xml:space="preserve"> NOAA</w:t>
      </w:r>
      <w:r w:rsidRPr="00997053">
        <w:rPr>
          <w:rFonts w:ascii="Times New Roman" w:hAnsi="Times New Roman"/>
        </w:rPr>
        <w:t xml:space="preserve"> </w:t>
      </w:r>
      <w:proofErr w:type="spellStart"/>
      <w:r w:rsidRPr="00997053">
        <w:rPr>
          <w:rFonts w:ascii="Times New Roman" w:hAnsi="Times New Roman"/>
        </w:rPr>
        <w:t>VDatum</w:t>
      </w:r>
      <w:proofErr w:type="spellEnd"/>
      <w:r w:rsidRPr="00997053">
        <w:rPr>
          <w:rFonts w:ascii="Times New Roman" w:hAnsi="Times New Roman"/>
        </w:rPr>
        <w:t xml:space="preserve"> tool (</w:t>
      </w:r>
      <w:hyperlink r:id="rId12">
        <w:r w:rsidRPr="00997053">
          <w:rPr>
            <w:rStyle w:val="Hyperlink"/>
            <w:rFonts w:ascii="Times New Roman" w:hAnsi="Times New Roman"/>
          </w:rPr>
          <w:t>http://vdatum.noaa.gov/</w:t>
        </w:r>
      </w:hyperlink>
      <w:r w:rsidRPr="00997053">
        <w:rPr>
          <w:rFonts w:ascii="Times New Roman" w:hAnsi="Times New Roman"/>
        </w:rPr>
        <w:t>). Adjusted data were combined with seagrass coverage layers using standard union techniques for raster and vector layers in ArcMap 10.1 (ESRI 2012). To reduce computation time, bathymetry layers were first masked using a 1 km buffer of the seagrass coverage layer. Raster bathymetric layers were converted to point layers to combine with seagrass coverage maps, described below.</w:t>
      </w:r>
    </w:p>
    <w:p w14:paraId="5442E686" w14:textId="77777777" w:rsidR="00E015B5" w:rsidRDefault="00E015B5" w:rsidP="001A66BE">
      <w:pPr>
        <w:spacing w:before="0" w:after="0" w:line="360" w:lineRule="auto"/>
        <w:rPr>
          <w:rFonts w:ascii="Times New Roman" w:hAnsi="Times New Roman"/>
          <w:i/>
        </w:rPr>
      </w:pPr>
      <w:bookmarkStart w:id="30" w:name="sec:clar_est"/>
    </w:p>
    <w:p w14:paraId="5F0E25D1" w14:textId="77777777" w:rsidR="00270510" w:rsidRPr="001A66BE" w:rsidRDefault="00910D26" w:rsidP="001A66BE">
      <w:pPr>
        <w:spacing w:before="0" w:after="0" w:line="360" w:lineRule="auto"/>
        <w:rPr>
          <w:rFonts w:ascii="Times New Roman" w:hAnsi="Times New Roman"/>
          <w:i/>
        </w:rPr>
      </w:pPr>
      <w:r w:rsidRPr="001A66BE">
        <w:rPr>
          <w:rFonts w:ascii="Times New Roman" w:hAnsi="Times New Roman"/>
          <w:i/>
        </w:rPr>
        <w:t>Quantifying water clarity</w:t>
      </w:r>
    </w:p>
    <w:bookmarkEnd w:id="30"/>
    <w:p w14:paraId="3CCDB305" w14:textId="619B3B4B" w:rsidR="00270510" w:rsidRPr="00997053" w:rsidRDefault="00E015B5" w:rsidP="001A66BE">
      <w:pPr>
        <w:spacing w:before="0" w:after="0" w:line="360" w:lineRule="auto"/>
        <w:ind w:firstLine="720"/>
        <w:rPr>
          <w:rFonts w:ascii="Times New Roman" w:hAnsi="Times New Roman"/>
        </w:rPr>
      </w:pPr>
      <w:r>
        <w:rPr>
          <w:rFonts w:ascii="Times New Roman" w:hAnsi="Times New Roman"/>
        </w:rPr>
        <w:t xml:space="preserve">Satellite remote sensing imagery was </w:t>
      </w:r>
      <w:r w:rsidR="00910D26" w:rsidRPr="00997053">
        <w:rPr>
          <w:rFonts w:ascii="Times New Roman" w:hAnsi="Times New Roman"/>
        </w:rPr>
        <w:t>used to create a gridded 1 km</w:t>
      </w:r>
      <w:r w:rsidR="00C2385C" w:rsidRPr="00C2385C">
        <w:rPr>
          <w:rFonts w:ascii="Times New Roman" w:hAnsi="Times New Roman"/>
          <w:vertAlign w:val="superscript"/>
        </w:rPr>
        <w:t>2</w:t>
      </w:r>
      <w:r w:rsidR="00C2385C" w:rsidRPr="00C2385C">
        <w:rPr>
          <w:rFonts w:ascii="Times New Roman" w:hAnsi="Times New Roman"/>
        </w:rPr>
        <w:t xml:space="preserve"> </w:t>
      </w:r>
      <w:r w:rsidR="00910D26" w:rsidRPr="00997053">
        <w:rPr>
          <w:rFonts w:ascii="Times New Roman" w:hAnsi="Times New Roman"/>
        </w:rPr>
        <w:t>map of estimated water clarity</w:t>
      </w:r>
      <w:r>
        <w:rPr>
          <w:rFonts w:ascii="Times New Roman" w:hAnsi="Times New Roman"/>
        </w:rPr>
        <w:t xml:space="preserve"> for Tampa Bay and Choctawhatchee Bay.  </w:t>
      </w:r>
      <w:proofErr w:type="spellStart"/>
      <w:r w:rsidR="00910D26" w:rsidRPr="00997053">
        <w:rPr>
          <w:rFonts w:ascii="Times New Roman" w:hAnsi="Times New Roman"/>
        </w:rPr>
        <w:t>Secchi</w:t>
      </w:r>
      <w:proofErr w:type="spellEnd"/>
      <w:r w:rsidR="00910D26" w:rsidRPr="00997053">
        <w:rPr>
          <w:rFonts w:ascii="Times New Roman" w:hAnsi="Times New Roman"/>
        </w:rPr>
        <w:t xml:space="preserve"> </w:t>
      </w:r>
      <w:r w:rsidR="00065D38">
        <w:rPr>
          <w:rFonts w:ascii="Times New Roman" w:hAnsi="Times New Roman"/>
        </w:rPr>
        <w:t xml:space="preserve">depth </w:t>
      </w:r>
      <w:r w:rsidR="002D777A">
        <w:rPr>
          <w:rFonts w:ascii="Times New Roman" w:hAnsi="Times New Roman"/>
        </w:rPr>
        <w:t xml:space="preserve">measurements </w:t>
      </w:r>
      <w:r w:rsidR="00910D26" w:rsidRPr="00997053">
        <w:rPr>
          <w:rFonts w:ascii="Times New Roman" w:hAnsi="Times New Roman"/>
        </w:rPr>
        <w:t xml:space="preserve">were used </w:t>
      </w:r>
      <w:r>
        <w:rPr>
          <w:rFonts w:ascii="Times New Roman" w:hAnsi="Times New Roman"/>
        </w:rPr>
        <w:t xml:space="preserve">to quantify water clarity </w:t>
      </w:r>
      <w:r w:rsidR="00910D26" w:rsidRPr="00997053">
        <w:rPr>
          <w:rFonts w:ascii="Times New Roman" w:hAnsi="Times New Roman"/>
        </w:rPr>
        <w:t>for the Indian River Lagoon</w:t>
      </w:r>
      <w:r w:rsidR="008B4D4B">
        <w:rPr>
          <w:rFonts w:ascii="Times New Roman" w:hAnsi="Times New Roman"/>
        </w:rPr>
        <w:t xml:space="preserve"> because </w:t>
      </w:r>
      <w:r w:rsidR="003C31CD" w:rsidRPr="00997053">
        <w:rPr>
          <w:rFonts w:ascii="Times New Roman" w:hAnsi="Times New Roman"/>
        </w:rPr>
        <w:t xml:space="preserve">light scattering from bottom reflectance </w:t>
      </w:r>
      <w:r>
        <w:rPr>
          <w:rFonts w:ascii="Times New Roman" w:hAnsi="Times New Roman"/>
        </w:rPr>
        <w:t>and reflectance from shoreline areas</w:t>
      </w:r>
      <w:r w:rsidR="008B4D4B">
        <w:rPr>
          <w:rFonts w:ascii="Times New Roman" w:hAnsi="Times New Roman"/>
        </w:rPr>
        <w:t xml:space="preserve"> prevented use of satellite remote sensing measurements</w:t>
      </w:r>
      <w:r>
        <w:rPr>
          <w:rFonts w:ascii="Times New Roman" w:hAnsi="Times New Roman"/>
        </w:rPr>
        <w:t>.</w:t>
      </w:r>
    </w:p>
    <w:p w14:paraId="3A599677" w14:textId="7E44D227" w:rsidR="00270510" w:rsidRPr="00997053" w:rsidRDefault="00A2745F" w:rsidP="001A66BE">
      <w:pPr>
        <w:spacing w:before="0" w:after="0" w:line="360" w:lineRule="auto"/>
        <w:ind w:firstLine="720"/>
        <w:rPr>
          <w:rFonts w:ascii="Times New Roman" w:hAnsi="Times New Roman"/>
        </w:rPr>
      </w:pPr>
      <w:r>
        <w:rPr>
          <w:rFonts w:ascii="Times New Roman" w:hAnsi="Times New Roman"/>
        </w:rPr>
        <w:t>For Tampa Bay and Choctawhatchee Bay, d</w:t>
      </w:r>
      <w:r w:rsidR="00910D26" w:rsidRPr="00997053">
        <w:rPr>
          <w:rFonts w:ascii="Times New Roman" w:hAnsi="Times New Roman"/>
        </w:rPr>
        <w:t>aily MODIS (Aqua level-2) satellite data were downloaded from the NASA website (</w:t>
      </w:r>
      <w:hyperlink r:id="rId13">
        <w:r w:rsidR="00910D26" w:rsidRPr="00997053">
          <w:rPr>
            <w:rStyle w:val="Hyperlink"/>
            <w:rFonts w:ascii="Times New Roman" w:hAnsi="Times New Roman"/>
          </w:rPr>
          <w:t>http://oceancolor.gsfc.nasa.gov/</w:t>
        </w:r>
      </w:hyperlink>
      <w:r w:rsidR="00910D26" w:rsidRPr="00997053">
        <w:rPr>
          <w:rFonts w:ascii="Times New Roman" w:hAnsi="Times New Roman"/>
        </w:rPr>
        <w:t xml:space="preserve">) for the five years preceding the </w:t>
      </w:r>
      <w:r>
        <w:rPr>
          <w:rFonts w:ascii="Times New Roman" w:hAnsi="Times New Roman"/>
        </w:rPr>
        <w:t xml:space="preserve">year the </w:t>
      </w:r>
      <w:r w:rsidR="00910D26" w:rsidRPr="00997053">
        <w:rPr>
          <w:rFonts w:ascii="Times New Roman" w:hAnsi="Times New Roman"/>
        </w:rPr>
        <w:t xml:space="preserve">seagrass </w:t>
      </w:r>
      <w:r>
        <w:rPr>
          <w:rFonts w:ascii="Times New Roman" w:hAnsi="Times New Roman"/>
        </w:rPr>
        <w:t xml:space="preserve">imagery was acquired.  </w:t>
      </w:r>
      <w:r w:rsidR="00910D26" w:rsidRPr="00997053">
        <w:rPr>
          <w:rFonts w:ascii="Times New Roman" w:hAnsi="Times New Roman"/>
        </w:rPr>
        <w:t xml:space="preserve">Images were reprocessed using the </w:t>
      </w:r>
      <w:proofErr w:type="spellStart"/>
      <w:r w:rsidR="00910D26" w:rsidRPr="00997053">
        <w:rPr>
          <w:rFonts w:ascii="Times New Roman" w:hAnsi="Times New Roman"/>
        </w:rPr>
        <w:t>SeaWiFS</w:t>
      </w:r>
      <w:proofErr w:type="spellEnd"/>
      <w:r w:rsidR="00910D26" w:rsidRPr="00997053">
        <w:rPr>
          <w:rFonts w:ascii="Times New Roman" w:hAnsi="Times New Roman"/>
        </w:rPr>
        <w:t xml:space="preserve"> Data Analysis System software (</w:t>
      </w:r>
      <w:proofErr w:type="spellStart"/>
      <w:r w:rsidR="00910D26" w:rsidRPr="00997053">
        <w:rPr>
          <w:rFonts w:ascii="Times New Roman" w:hAnsi="Times New Roman"/>
        </w:rPr>
        <w:t>SeaDAS</w:t>
      </w:r>
      <w:proofErr w:type="spellEnd"/>
      <w:r w:rsidR="00910D26" w:rsidRPr="00997053">
        <w:rPr>
          <w:rFonts w:ascii="Times New Roman" w:hAnsi="Times New Roman"/>
        </w:rPr>
        <w:t>, Version 7.0). For Tampa Bay, water clarity</w:t>
      </w:r>
      <w:r w:rsidR="002D777A">
        <w:rPr>
          <w:rFonts w:ascii="Times New Roman" w:hAnsi="Times New Roman"/>
        </w:rPr>
        <w:t xml:space="preserve"> </w:t>
      </w:r>
      <w:r w:rsidR="00910D26" w:rsidRPr="00997053">
        <w:rPr>
          <w:rFonts w:ascii="Times New Roman" w:hAnsi="Times New Roman"/>
        </w:rPr>
        <w:t>was derived from daily MODIS images using a previously-developed algorithm</w:t>
      </w:r>
      <w:r w:rsidR="002D777A">
        <w:rPr>
          <w:rFonts w:ascii="Times New Roman" w:hAnsi="Times New Roman"/>
        </w:rPr>
        <w:t xml:space="preserve"> that estimates </w:t>
      </w:r>
      <w:proofErr w:type="spellStart"/>
      <w:r w:rsidR="002D777A">
        <w:rPr>
          <w:rFonts w:ascii="Times New Roman" w:hAnsi="Times New Roman"/>
        </w:rPr>
        <w:t>Secchi</w:t>
      </w:r>
      <w:proofErr w:type="spellEnd"/>
      <w:r w:rsidR="002D777A">
        <w:rPr>
          <w:rFonts w:ascii="Times New Roman" w:hAnsi="Times New Roman"/>
        </w:rPr>
        <w:t xml:space="preserve"> depth based on satellite-derived</w:t>
      </w:r>
      <w:r w:rsidR="00981B12">
        <w:rPr>
          <w:rFonts w:ascii="Times New Roman" w:hAnsi="Times New Roman"/>
        </w:rPr>
        <w:t xml:space="preserve"> estimates of the diff</w:t>
      </w:r>
      <w:r w:rsidR="002D777A">
        <w:rPr>
          <w:rFonts w:ascii="Times New Roman" w:hAnsi="Times New Roman"/>
        </w:rPr>
        <w:t>use attenuation coefficient at 490 nm (</w:t>
      </w:r>
      <w:proofErr w:type="spellStart"/>
      <w:proofErr w:type="gramStart"/>
      <w:r w:rsidR="002D777A" w:rsidRPr="00765D8B">
        <w:rPr>
          <w:rFonts w:ascii="Times New Roman" w:hAnsi="Times New Roman"/>
          <w:i/>
        </w:rPr>
        <w:t>K</w:t>
      </w:r>
      <w:r w:rsidR="002D777A" w:rsidRPr="00765D8B">
        <w:rPr>
          <w:rFonts w:ascii="Times New Roman" w:hAnsi="Times New Roman"/>
          <w:i/>
          <w:vertAlign w:val="subscript"/>
        </w:rPr>
        <w:t>d</w:t>
      </w:r>
      <w:proofErr w:type="spellEnd"/>
      <w:proofErr w:type="gramEnd"/>
      <w:r w:rsidR="00A02AC0">
        <w:rPr>
          <w:rFonts w:ascii="Times New Roman" w:hAnsi="Times New Roman"/>
          <w:i/>
          <w:vertAlign w:val="subscript"/>
        </w:rPr>
        <w:t xml:space="preserve"> </w:t>
      </w:r>
      <w:r w:rsidR="002D777A">
        <w:rPr>
          <w:rFonts w:ascii="Times New Roman" w:hAnsi="Times New Roman"/>
        </w:rPr>
        <w:t>(490),</w:t>
      </w:r>
      <w:r w:rsidR="00A02AC0">
        <w:rPr>
          <w:rFonts w:ascii="Times New Roman" w:hAnsi="Times New Roman"/>
        </w:rPr>
        <w:t xml:space="preserve"> </w:t>
      </w:r>
      <w:r w:rsidR="00910D26" w:rsidRPr="00997053">
        <w:rPr>
          <w:rFonts w:ascii="Times New Roman" w:hAnsi="Times New Roman"/>
        </w:rPr>
        <w:t xml:space="preserve">Chen </w:t>
      </w:r>
      <w:r w:rsidR="004939D7" w:rsidRPr="004939D7">
        <w:rPr>
          <w:rFonts w:ascii="Times New Roman" w:hAnsi="Times New Roman"/>
          <w:i/>
        </w:rPr>
        <w:t>et al</w:t>
      </w:r>
      <w:r w:rsidR="00910D26" w:rsidRPr="00997053">
        <w:rPr>
          <w:rFonts w:ascii="Times New Roman" w:hAnsi="Times New Roman"/>
        </w:rPr>
        <w:t xml:space="preserve">. 2007). Monthly and annual mean water clarity was calculated from the daily images and then averaged to create a single layer. Similarly, </w:t>
      </w:r>
      <w:proofErr w:type="spellStart"/>
      <w:proofErr w:type="gramStart"/>
      <w:r w:rsidR="00660E87" w:rsidRPr="00660E87">
        <w:rPr>
          <w:rFonts w:ascii="Times New Roman" w:hAnsi="Times New Roman"/>
          <w:i/>
        </w:rPr>
        <w:t>K</w:t>
      </w:r>
      <w:r w:rsidR="00660E87" w:rsidRPr="00660E87">
        <w:rPr>
          <w:rFonts w:ascii="Times New Roman" w:hAnsi="Times New Roman"/>
          <w:i/>
          <w:vertAlign w:val="subscript"/>
        </w:rPr>
        <w:t>d</w:t>
      </w:r>
      <w:proofErr w:type="spellEnd"/>
      <w:proofErr w:type="gramEnd"/>
      <w:r w:rsidR="00910D26" w:rsidRPr="00997053">
        <w:rPr>
          <w:rFonts w:ascii="Times New Roman" w:hAnsi="Times New Roman"/>
        </w:rPr>
        <w:t xml:space="preserve"> for Choctawhatchee Bay was derived from MODIS using the QAA algorithm (Lee </w:t>
      </w:r>
      <w:r w:rsidR="004939D7" w:rsidRPr="004939D7">
        <w:rPr>
          <w:rFonts w:ascii="Times New Roman" w:hAnsi="Times New Roman"/>
          <w:i/>
        </w:rPr>
        <w:t>et al</w:t>
      </w:r>
      <w:r w:rsidR="00910D26" w:rsidRPr="00997053">
        <w:rPr>
          <w:rFonts w:ascii="Times New Roman" w:hAnsi="Times New Roman"/>
        </w:rPr>
        <w:t xml:space="preserve">. 2005). </w:t>
      </w:r>
      <w:r w:rsidR="002666AD">
        <w:rPr>
          <w:rFonts w:ascii="Times New Roman" w:hAnsi="Times New Roman"/>
        </w:rPr>
        <w:t xml:space="preserve">Monthly field </w:t>
      </w:r>
      <w:r w:rsidR="00910D26" w:rsidRPr="00997053">
        <w:rPr>
          <w:rFonts w:ascii="Times New Roman" w:hAnsi="Times New Roman"/>
        </w:rPr>
        <w:t xml:space="preserve">measurements of </w:t>
      </w:r>
      <w:proofErr w:type="spellStart"/>
      <w:r w:rsidR="00660E87" w:rsidRPr="00660E87">
        <w:rPr>
          <w:rFonts w:ascii="Times New Roman" w:hAnsi="Times New Roman"/>
          <w:i/>
        </w:rPr>
        <w:t>K</w:t>
      </w:r>
      <w:r w:rsidR="00660E87" w:rsidRPr="00660E87">
        <w:rPr>
          <w:rFonts w:ascii="Times New Roman" w:hAnsi="Times New Roman"/>
          <w:i/>
          <w:vertAlign w:val="subscript"/>
        </w:rPr>
        <w:t>d</w:t>
      </w:r>
      <w:proofErr w:type="spellEnd"/>
      <w:r w:rsidR="002666AD">
        <w:rPr>
          <w:rFonts w:ascii="Times New Roman" w:hAnsi="Times New Roman"/>
          <w:vertAlign w:val="subscript"/>
        </w:rPr>
        <w:t xml:space="preserve"> </w:t>
      </w:r>
      <w:r w:rsidR="002666AD">
        <w:rPr>
          <w:rFonts w:ascii="Times New Roman" w:hAnsi="Times New Roman"/>
        </w:rPr>
        <w:t>o</w:t>
      </w:r>
      <w:r w:rsidR="00910D26" w:rsidRPr="00997053">
        <w:rPr>
          <w:rFonts w:ascii="Times New Roman" w:hAnsi="Times New Roman"/>
        </w:rPr>
        <w:t xml:space="preserve">btained </w:t>
      </w:r>
      <w:r w:rsidR="002666AD">
        <w:rPr>
          <w:rFonts w:ascii="Times New Roman" w:hAnsi="Times New Roman"/>
        </w:rPr>
        <w:t xml:space="preserve">in 2010 </w:t>
      </w:r>
      <w:r w:rsidR="00910D26" w:rsidRPr="00997053">
        <w:rPr>
          <w:rFonts w:ascii="Times New Roman" w:hAnsi="Times New Roman"/>
        </w:rPr>
        <w:t xml:space="preserve">at ten locations in Choctawhatchee Bay were used to correct </w:t>
      </w:r>
      <w:r w:rsidR="002D777A">
        <w:rPr>
          <w:rFonts w:ascii="Times New Roman" w:hAnsi="Times New Roman"/>
        </w:rPr>
        <w:t xml:space="preserve">annual means of </w:t>
      </w:r>
      <w:r w:rsidR="00910D26" w:rsidRPr="00997053">
        <w:rPr>
          <w:rFonts w:ascii="Times New Roman" w:hAnsi="Times New Roman"/>
        </w:rPr>
        <w:t>the un</w:t>
      </w:r>
      <w:r w:rsidR="002D777A">
        <w:rPr>
          <w:rFonts w:ascii="Times New Roman" w:hAnsi="Times New Roman"/>
        </w:rPr>
        <w:t>-</w:t>
      </w:r>
      <w:r w:rsidR="00910D26" w:rsidRPr="00997053">
        <w:rPr>
          <w:rFonts w:ascii="Times New Roman" w:hAnsi="Times New Roman"/>
        </w:rPr>
        <w:t>validated satellite values</w:t>
      </w:r>
      <w:r w:rsidR="002D777A">
        <w:rPr>
          <w:rFonts w:ascii="Times New Roman" w:hAnsi="Times New Roman"/>
        </w:rPr>
        <w:t xml:space="preserve"> </w:t>
      </w:r>
      <w:r w:rsidR="00D35B7C">
        <w:rPr>
          <w:rFonts w:ascii="Times New Roman" w:hAnsi="Times New Roman"/>
        </w:rPr>
        <w:t>(</w:t>
      </w:r>
      <w:proofErr w:type="spellStart"/>
      <w:r w:rsidR="00D35B7C" w:rsidRPr="0007438C">
        <w:rPr>
          <w:rFonts w:ascii="Times New Roman" w:hAnsi="Times New Roman"/>
          <w:i/>
        </w:rPr>
        <w:t>K</w:t>
      </w:r>
      <w:r w:rsidR="00D35B7C" w:rsidRPr="0007438C">
        <w:rPr>
          <w:rFonts w:ascii="Times New Roman" w:hAnsi="Times New Roman"/>
          <w:i/>
          <w:vertAlign w:val="subscript"/>
        </w:rPr>
        <w:t>d</w:t>
      </w:r>
      <w:proofErr w:type="spellEnd"/>
      <w:r w:rsidR="00D35B7C" w:rsidRPr="0007438C">
        <w:rPr>
          <w:rFonts w:ascii="Times New Roman" w:hAnsi="Times New Roman"/>
          <w:i/>
          <w:vertAlign w:val="subscript"/>
        </w:rPr>
        <w:t>, MODIS</w:t>
      </w:r>
      <w:r w:rsidR="00D35B7C">
        <w:rPr>
          <w:rFonts w:ascii="Times New Roman" w:hAnsi="Times New Roman"/>
        </w:rPr>
        <w:t xml:space="preserve">) </w:t>
      </w:r>
      <w:r w:rsidR="002D777A">
        <w:rPr>
          <w:rFonts w:ascii="Times New Roman" w:hAnsi="Times New Roman"/>
        </w:rPr>
        <w:t xml:space="preserve">to match annual means of </w:t>
      </w:r>
      <w:r w:rsidR="002D777A" w:rsidRPr="00765D8B">
        <w:rPr>
          <w:rFonts w:ascii="Times New Roman" w:hAnsi="Times New Roman"/>
          <w:i/>
        </w:rPr>
        <w:t>in situ</w:t>
      </w:r>
      <w:r w:rsidR="002D777A">
        <w:rPr>
          <w:rFonts w:ascii="Times New Roman" w:hAnsi="Times New Roman"/>
        </w:rPr>
        <w:t xml:space="preserve"> measurements</w:t>
      </w:r>
      <w:r w:rsidR="00EC4B9D">
        <w:rPr>
          <w:rFonts w:ascii="Times New Roman" w:hAnsi="Times New Roman"/>
        </w:rPr>
        <w:t xml:space="preserve"> (model II regression: </w:t>
      </w:r>
      <w:proofErr w:type="spellStart"/>
      <w:r w:rsidR="00EC4B9D" w:rsidRPr="0007438C">
        <w:rPr>
          <w:rFonts w:ascii="Times New Roman" w:hAnsi="Times New Roman"/>
          <w:i/>
        </w:rPr>
        <w:t>K</w:t>
      </w:r>
      <w:r w:rsidR="00EC4B9D" w:rsidRPr="0007438C">
        <w:rPr>
          <w:rFonts w:ascii="Times New Roman" w:hAnsi="Times New Roman"/>
          <w:i/>
          <w:vertAlign w:val="subscript"/>
        </w:rPr>
        <w:t>d</w:t>
      </w:r>
      <w:proofErr w:type="spellEnd"/>
      <w:r w:rsidR="00EC4B9D">
        <w:rPr>
          <w:rFonts w:ascii="Times New Roman" w:hAnsi="Times New Roman"/>
        </w:rPr>
        <w:t>=0.65</w:t>
      </w:r>
      <w:r w:rsidR="00EC4B9D" w:rsidRPr="0007438C">
        <w:rPr>
          <w:rFonts w:ascii="Times New Roman" w:hAnsi="Times New Roman"/>
          <w:i/>
        </w:rPr>
        <w:t>K</w:t>
      </w:r>
      <w:r w:rsidR="00EC4B9D" w:rsidRPr="0007438C">
        <w:rPr>
          <w:rFonts w:ascii="Times New Roman" w:hAnsi="Times New Roman"/>
          <w:i/>
          <w:vertAlign w:val="subscript"/>
        </w:rPr>
        <w:t>d</w:t>
      </w:r>
      <w:proofErr w:type="gramStart"/>
      <w:r w:rsidR="00EC4B9D" w:rsidRPr="0007438C">
        <w:rPr>
          <w:rFonts w:ascii="Times New Roman" w:hAnsi="Times New Roman"/>
          <w:i/>
          <w:vertAlign w:val="subscript"/>
        </w:rPr>
        <w:t>,MODIS</w:t>
      </w:r>
      <w:proofErr w:type="gramEnd"/>
      <w:r w:rsidR="00EC4B9D">
        <w:rPr>
          <w:rFonts w:ascii="Times New Roman" w:hAnsi="Times New Roman"/>
        </w:rPr>
        <w:t>, r</w:t>
      </w:r>
      <w:r w:rsidR="00EC4B9D" w:rsidRPr="0007438C">
        <w:rPr>
          <w:rFonts w:ascii="Times New Roman" w:hAnsi="Times New Roman"/>
          <w:vertAlign w:val="superscript"/>
        </w:rPr>
        <w:t>2</w:t>
      </w:r>
      <w:r w:rsidR="00EC4B9D">
        <w:rPr>
          <w:rFonts w:ascii="Times New Roman" w:hAnsi="Times New Roman"/>
        </w:rPr>
        <w:t>=0.93)</w:t>
      </w:r>
      <w:r w:rsidR="002D777A">
        <w:rPr>
          <w:rFonts w:ascii="Times New Roman" w:hAnsi="Times New Roman"/>
        </w:rPr>
        <w:t xml:space="preserve">  </w:t>
      </w:r>
      <w:r w:rsidR="00EC4B9D">
        <w:rPr>
          <w:rFonts w:ascii="Times New Roman" w:hAnsi="Times New Roman"/>
        </w:rPr>
        <w:t xml:space="preserve">Field </w:t>
      </w:r>
      <w:proofErr w:type="spellStart"/>
      <w:r w:rsidR="002D777A" w:rsidRPr="00765D8B">
        <w:rPr>
          <w:rFonts w:ascii="Times New Roman" w:hAnsi="Times New Roman"/>
          <w:i/>
        </w:rPr>
        <w:t>K</w:t>
      </w:r>
      <w:r w:rsidR="002D777A" w:rsidRPr="00765D8B">
        <w:rPr>
          <w:rFonts w:ascii="Times New Roman" w:hAnsi="Times New Roman"/>
          <w:i/>
          <w:vertAlign w:val="subscript"/>
        </w:rPr>
        <w:t>d</w:t>
      </w:r>
      <w:proofErr w:type="spellEnd"/>
      <w:r w:rsidR="002D777A">
        <w:rPr>
          <w:rFonts w:ascii="Times New Roman" w:hAnsi="Times New Roman"/>
        </w:rPr>
        <w:t xml:space="preserve"> estimates were computed from regressions of underwater PAR (4 pi </w:t>
      </w:r>
      <w:proofErr w:type="spellStart"/>
      <w:r w:rsidR="002D777A">
        <w:rPr>
          <w:rFonts w:ascii="Times New Roman" w:hAnsi="Times New Roman"/>
        </w:rPr>
        <w:t>Biospherical</w:t>
      </w:r>
      <w:proofErr w:type="spellEnd"/>
      <w:r w:rsidR="002D777A">
        <w:rPr>
          <w:rFonts w:ascii="Times New Roman" w:hAnsi="Times New Roman"/>
        </w:rPr>
        <w:t xml:space="preserve"> PAR sensor</w:t>
      </w:r>
      <w:r w:rsidR="006E6D01">
        <w:rPr>
          <w:rFonts w:ascii="Times New Roman" w:hAnsi="Times New Roman"/>
        </w:rPr>
        <w:t xml:space="preserve"> on SBE25 CTD profiler</w:t>
      </w:r>
      <w:r w:rsidR="002D777A">
        <w:rPr>
          <w:rFonts w:ascii="Times New Roman" w:hAnsi="Times New Roman"/>
        </w:rPr>
        <w:t xml:space="preserve">) </w:t>
      </w:r>
      <w:r w:rsidR="006E6D01">
        <w:rPr>
          <w:rFonts w:ascii="Times New Roman" w:hAnsi="Times New Roman"/>
        </w:rPr>
        <w:t xml:space="preserve">vs. depth. </w:t>
      </w:r>
      <w:r w:rsidR="00910D26" w:rsidRPr="00997053">
        <w:rPr>
          <w:rFonts w:ascii="Times New Roman" w:hAnsi="Times New Roman"/>
        </w:rPr>
        <w:t xml:space="preserve">The </w:t>
      </w:r>
      <w:r w:rsidR="00EC4B9D">
        <w:rPr>
          <w:rFonts w:ascii="Times New Roman" w:hAnsi="Times New Roman"/>
        </w:rPr>
        <w:t xml:space="preserve">regression based on </w:t>
      </w:r>
      <w:r w:rsidR="00910D26" w:rsidRPr="00997053">
        <w:rPr>
          <w:rFonts w:ascii="Times New Roman" w:hAnsi="Times New Roman"/>
        </w:rPr>
        <w:t xml:space="preserve">2010 </w:t>
      </w:r>
      <w:r w:rsidR="00EC4B9D">
        <w:rPr>
          <w:rFonts w:ascii="Times New Roman" w:hAnsi="Times New Roman"/>
        </w:rPr>
        <w:t xml:space="preserve">data </w:t>
      </w:r>
      <w:r w:rsidR="00910D26" w:rsidRPr="00997053">
        <w:rPr>
          <w:rFonts w:ascii="Times New Roman" w:hAnsi="Times New Roman"/>
        </w:rPr>
        <w:t>was applied to all five years of annual mean satellite</w:t>
      </w:r>
      <w:r w:rsidR="006E6D01">
        <w:rPr>
          <w:rFonts w:ascii="Times New Roman" w:hAnsi="Times New Roman"/>
        </w:rPr>
        <w:t xml:space="preserve">-derived </w:t>
      </w:r>
      <w:proofErr w:type="spellStart"/>
      <w:proofErr w:type="gramStart"/>
      <w:r w:rsidR="006E6D01" w:rsidRPr="00765D8B">
        <w:rPr>
          <w:rFonts w:ascii="Times New Roman" w:hAnsi="Times New Roman"/>
          <w:i/>
        </w:rPr>
        <w:t>K</w:t>
      </w:r>
      <w:r w:rsidR="006E6D01" w:rsidRPr="00765D8B">
        <w:rPr>
          <w:rFonts w:ascii="Times New Roman" w:hAnsi="Times New Roman"/>
          <w:i/>
          <w:vertAlign w:val="subscript"/>
        </w:rPr>
        <w:t>d</w:t>
      </w:r>
      <w:proofErr w:type="spellEnd"/>
      <w:proofErr w:type="gramEnd"/>
      <w:r w:rsidR="00910D26" w:rsidRPr="00997053">
        <w:rPr>
          <w:rFonts w:ascii="Times New Roman" w:hAnsi="Times New Roman"/>
        </w:rPr>
        <w:t xml:space="preserve"> data prior to averaging to create a single layer for further analysis.</w:t>
      </w:r>
    </w:p>
    <w:p w14:paraId="19EE304B" w14:textId="08237466" w:rsidR="00270510" w:rsidRPr="00997053" w:rsidRDefault="00ED716D" w:rsidP="0069309F">
      <w:pPr>
        <w:spacing w:before="0" w:after="0" w:line="360" w:lineRule="auto"/>
        <w:ind w:firstLine="720"/>
        <w:rPr>
          <w:rFonts w:ascii="Times New Roman" w:hAnsi="Times New Roman"/>
        </w:rPr>
      </w:pPr>
      <w:r>
        <w:rPr>
          <w:rFonts w:ascii="Times New Roman" w:hAnsi="Times New Roman"/>
        </w:rPr>
        <w:t xml:space="preserve">For Indian River Lagoon, </w:t>
      </w:r>
      <w:proofErr w:type="spellStart"/>
      <w:r w:rsidR="00386BAC">
        <w:rPr>
          <w:rFonts w:ascii="Times New Roman" w:hAnsi="Times New Roman"/>
        </w:rPr>
        <w:t>s</w:t>
      </w:r>
      <w:r w:rsidR="00910D26" w:rsidRPr="00997053">
        <w:rPr>
          <w:rFonts w:ascii="Times New Roman" w:hAnsi="Times New Roman"/>
        </w:rPr>
        <w:t>ecchi</w:t>
      </w:r>
      <w:proofErr w:type="spellEnd"/>
      <w:r w:rsidR="00910D26" w:rsidRPr="00997053">
        <w:rPr>
          <w:rFonts w:ascii="Times New Roman" w:hAnsi="Times New Roman"/>
        </w:rPr>
        <w:t xml:space="preserve"> </w:t>
      </w:r>
      <w:r w:rsidR="00F92FBE">
        <w:rPr>
          <w:rFonts w:ascii="Times New Roman" w:hAnsi="Times New Roman"/>
        </w:rPr>
        <w:t xml:space="preserve">depth </w:t>
      </w:r>
      <w:r w:rsidR="00910D26" w:rsidRPr="00997053">
        <w:rPr>
          <w:rFonts w:ascii="Times New Roman" w:hAnsi="Times New Roman"/>
        </w:rPr>
        <w:t xml:space="preserve">data (meters, </w:t>
      </w:r>
      <w:proofErr w:type="spellStart"/>
      <w:r w:rsidR="00660E87" w:rsidRPr="00660E87">
        <w:rPr>
          <w:rFonts w:ascii="Times New Roman" w:hAnsi="Times New Roman"/>
          <w:i/>
        </w:rPr>
        <w:t>Z</w:t>
      </w:r>
      <w:r w:rsidR="008767B1">
        <w:rPr>
          <w:rFonts w:ascii="Times New Roman" w:hAnsi="Times New Roman"/>
          <w:i/>
          <w:vertAlign w:val="subscript"/>
        </w:rPr>
        <w:t>Secchi</w:t>
      </w:r>
      <w:proofErr w:type="spellEnd"/>
      <w:r w:rsidR="00910D26" w:rsidRPr="00997053">
        <w:rPr>
          <w:rFonts w:ascii="Times New Roman" w:hAnsi="Times New Roman"/>
        </w:rPr>
        <w:t xml:space="preserve">) </w:t>
      </w:r>
      <w:r w:rsidR="00386BAC">
        <w:rPr>
          <w:rFonts w:ascii="Times New Roman" w:hAnsi="Times New Roman"/>
        </w:rPr>
        <w:t xml:space="preserve">collected </w:t>
      </w:r>
      <w:r w:rsidR="00910D26" w:rsidRPr="00997053">
        <w:rPr>
          <w:rFonts w:ascii="Times New Roman" w:hAnsi="Times New Roman"/>
        </w:rPr>
        <w:t xml:space="preserve">within ten years </w:t>
      </w:r>
      <w:r>
        <w:rPr>
          <w:rFonts w:ascii="Times New Roman" w:hAnsi="Times New Roman"/>
        </w:rPr>
        <w:t xml:space="preserve">prior to the </w:t>
      </w:r>
      <w:r w:rsidR="00910D26" w:rsidRPr="00997053">
        <w:rPr>
          <w:rFonts w:ascii="Times New Roman" w:hAnsi="Times New Roman"/>
        </w:rPr>
        <w:t xml:space="preserve">seagrass coverage data (i.e., 1999–2009) were obtained from </w:t>
      </w:r>
      <w:r w:rsidR="009859C4">
        <w:rPr>
          <w:rFonts w:ascii="Times New Roman" w:hAnsi="Times New Roman"/>
        </w:rPr>
        <w:t xml:space="preserve">the </w:t>
      </w:r>
      <w:r w:rsidR="00832DA8">
        <w:rPr>
          <w:rFonts w:ascii="Times New Roman" w:hAnsi="Times New Roman"/>
        </w:rPr>
        <w:t>s</w:t>
      </w:r>
      <w:r w:rsidR="009859C4">
        <w:rPr>
          <w:rFonts w:ascii="Times New Roman" w:hAnsi="Times New Roman"/>
        </w:rPr>
        <w:t xml:space="preserve">tate of Florida’s </w:t>
      </w:r>
      <w:r w:rsidR="00031510">
        <w:rPr>
          <w:rFonts w:ascii="Times New Roman" w:hAnsi="Times New Roman"/>
        </w:rPr>
        <w:t>impaired waters r</w:t>
      </w:r>
      <w:r w:rsidR="00387471">
        <w:rPr>
          <w:rFonts w:ascii="Times New Roman" w:hAnsi="Times New Roman"/>
        </w:rPr>
        <w:t>ule (IWR)</w:t>
      </w:r>
      <w:r>
        <w:rPr>
          <w:rFonts w:ascii="Times New Roman" w:hAnsi="Times New Roman"/>
        </w:rPr>
        <w:t xml:space="preserve"> database</w:t>
      </w:r>
      <w:r w:rsidR="006B32DF">
        <w:rPr>
          <w:rFonts w:ascii="Times New Roman" w:hAnsi="Times New Roman"/>
        </w:rPr>
        <w:t>, update 40</w:t>
      </w:r>
      <w:r>
        <w:rPr>
          <w:rFonts w:ascii="Times New Roman" w:hAnsi="Times New Roman"/>
        </w:rPr>
        <w:t xml:space="preserve">.  A </w:t>
      </w:r>
      <w:r w:rsidR="00386BAC">
        <w:rPr>
          <w:rFonts w:ascii="Times New Roman" w:hAnsi="Times New Roman"/>
        </w:rPr>
        <w:t>10-year averaging period was used f</w:t>
      </w:r>
      <w:r w:rsidR="007B4880">
        <w:rPr>
          <w:rFonts w:ascii="Times New Roman" w:hAnsi="Times New Roman"/>
        </w:rPr>
        <w:t xml:space="preserve">or Indian River </w:t>
      </w:r>
      <w:r w:rsidR="007B4880">
        <w:rPr>
          <w:rFonts w:ascii="Times New Roman" w:hAnsi="Times New Roman"/>
        </w:rPr>
        <w:lastRenderedPageBreak/>
        <w:t xml:space="preserve">Lagoon to compensate for </w:t>
      </w:r>
      <w:r w:rsidR="007B4880" w:rsidRPr="00997053">
        <w:rPr>
          <w:rFonts w:ascii="Times New Roman" w:hAnsi="Times New Roman"/>
        </w:rPr>
        <w:t>uneven temporal coverage</w:t>
      </w:r>
      <w:r w:rsidR="007B4880">
        <w:rPr>
          <w:rFonts w:ascii="Times New Roman" w:hAnsi="Times New Roman"/>
        </w:rPr>
        <w:t>, whereas 5-year averages</w:t>
      </w:r>
      <w:r w:rsidR="00386BAC">
        <w:rPr>
          <w:rFonts w:ascii="Times New Roman" w:hAnsi="Times New Roman"/>
        </w:rPr>
        <w:t xml:space="preserve"> </w:t>
      </w:r>
      <w:r w:rsidR="007B4880">
        <w:rPr>
          <w:rFonts w:ascii="Times New Roman" w:hAnsi="Times New Roman"/>
        </w:rPr>
        <w:t xml:space="preserve">were used for the other estuaries.  </w:t>
      </w:r>
      <w:r w:rsidR="00910D26" w:rsidRPr="00997053">
        <w:rPr>
          <w:rFonts w:ascii="Times New Roman" w:hAnsi="Times New Roman"/>
        </w:rPr>
        <w:t xml:space="preserve">Stations with less than five observations </w:t>
      </w:r>
      <w:r w:rsidR="009859C4">
        <w:rPr>
          <w:rFonts w:ascii="Times New Roman" w:hAnsi="Times New Roman"/>
        </w:rPr>
        <w:t>were removed as were</w:t>
      </w:r>
      <w:r w:rsidR="009859C4" w:rsidRPr="00997053">
        <w:rPr>
          <w:rFonts w:ascii="Times New Roman" w:hAnsi="Times New Roman"/>
        </w:rPr>
        <w:t xml:space="preserve"> </w:t>
      </w:r>
      <w:r w:rsidR="00910D26" w:rsidRPr="00997053">
        <w:rPr>
          <w:rFonts w:ascii="Times New Roman" w:hAnsi="Times New Roman"/>
        </w:rPr>
        <w:t xml:space="preserve">observations flagged </w:t>
      </w:r>
      <w:r w:rsidR="009859C4">
        <w:rPr>
          <w:rFonts w:ascii="Times New Roman" w:hAnsi="Times New Roman"/>
        </w:rPr>
        <w:t>as a lower limit (</w:t>
      </w:r>
      <w:r>
        <w:rPr>
          <w:rFonts w:ascii="Times New Roman" w:hAnsi="Times New Roman"/>
        </w:rPr>
        <w:t xml:space="preserve">i.e., </w:t>
      </w:r>
      <w:proofErr w:type="spellStart"/>
      <w:r w:rsidR="008767B1">
        <w:rPr>
          <w:rFonts w:ascii="Times New Roman" w:hAnsi="Times New Roman"/>
        </w:rPr>
        <w:t>Secchi</w:t>
      </w:r>
      <w:proofErr w:type="spellEnd"/>
      <w:r>
        <w:rPr>
          <w:rFonts w:ascii="Times New Roman" w:hAnsi="Times New Roman"/>
        </w:rPr>
        <w:t xml:space="preserve"> </w:t>
      </w:r>
      <w:r w:rsidR="00A2745F">
        <w:rPr>
          <w:rFonts w:ascii="Times New Roman" w:hAnsi="Times New Roman"/>
        </w:rPr>
        <w:t xml:space="preserve">disk </w:t>
      </w:r>
      <w:r>
        <w:rPr>
          <w:rFonts w:ascii="Times New Roman" w:hAnsi="Times New Roman"/>
        </w:rPr>
        <w:t>visible on bottom)</w:t>
      </w:r>
      <w:r w:rsidR="00910D26" w:rsidRPr="00997053">
        <w:rPr>
          <w:rFonts w:ascii="Times New Roman" w:hAnsi="Times New Roman"/>
        </w:rPr>
        <w:t xml:space="preserve">. </w:t>
      </w:r>
      <w:r w:rsidR="009859C4">
        <w:rPr>
          <w:rFonts w:ascii="Times New Roman" w:hAnsi="Times New Roman"/>
        </w:rPr>
        <w:t xml:space="preserve">As an additional data quality screen, </w:t>
      </w:r>
      <w:proofErr w:type="spellStart"/>
      <w:r w:rsidR="007B4880">
        <w:rPr>
          <w:rFonts w:ascii="Times New Roman" w:hAnsi="Times New Roman"/>
        </w:rPr>
        <w:t>S</w:t>
      </w:r>
      <w:r w:rsidR="00910D26" w:rsidRPr="00997053">
        <w:rPr>
          <w:rFonts w:ascii="Times New Roman" w:hAnsi="Times New Roman"/>
        </w:rPr>
        <w:t>ecchi</w:t>
      </w:r>
      <w:proofErr w:type="spellEnd"/>
      <w:r w:rsidR="00910D26" w:rsidRPr="00997053">
        <w:rPr>
          <w:rFonts w:ascii="Times New Roman" w:hAnsi="Times New Roman"/>
        </w:rPr>
        <w:t xml:space="preserve"> data were compared with bathymetr</w:t>
      </w:r>
      <w:r w:rsidR="009859C4">
        <w:rPr>
          <w:rFonts w:ascii="Times New Roman" w:hAnsi="Times New Roman"/>
        </w:rPr>
        <w:t>y</w:t>
      </w:r>
      <w:r w:rsidR="00910D26" w:rsidRPr="00997053">
        <w:rPr>
          <w:rFonts w:ascii="Times New Roman" w:hAnsi="Times New Roman"/>
        </w:rPr>
        <w:t xml:space="preserve"> to </w:t>
      </w:r>
      <w:r w:rsidR="009859C4">
        <w:rPr>
          <w:rFonts w:ascii="Times New Roman" w:hAnsi="Times New Roman"/>
        </w:rPr>
        <w:t xml:space="preserve">ensure that </w:t>
      </w:r>
      <w:r w:rsidR="008F2A00">
        <w:rPr>
          <w:rFonts w:ascii="Times New Roman" w:hAnsi="Times New Roman"/>
        </w:rPr>
        <w:t xml:space="preserve">the reported </w:t>
      </w:r>
      <w:proofErr w:type="spellStart"/>
      <w:r w:rsidR="009859C4">
        <w:rPr>
          <w:rFonts w:ascii="Times New Roman" w:hAnsi="Times New Roman"/>
        </w:rPr>
        <w:t>Secchi</w:t>
      </w:r>
      <w:proofErr w:type="spellEnd"/>
      <w:r w:rsidR="009859C4">
        <w:rPr>
          <w:rFonts w:ascii="Times New Roman" w:hAnsi="Times New Roman"/>
        </w:rPr>
        <w:t xml:space="preserve"> depth was less than </w:t>
      </w:r>
      <w:r w:rsidR="00317EE4">
        <w:rPr>
          <w:rFonts w:ascii="Times New Roman" w:hAnsi="Times New Roman"/>
        </w:rPr>
        <w:t>water depth.</w:t>
      </w:r>
    </w:p>
    <w:p w14:paraId="10B9BCCD" w14:textId="77777777" w:rsidR="00A23C7F" w:rsidRPr="007B4880" w:rsidRDefault="00A23C7F" w:rsidP="001A66BE">
      <w:pPr>
        <w:spacing w:before="0" w:after="0" w:line="360" w:lineRule="auto"/>
        <w:rPr>
          <w:rFonts w:ascii="Times New Roman" w:hAnsi="Times New Roman"/>
        </w:rPr>
      </w:pPr>
      <w:bookmarkStart w:id="31" w:name="sec:est_method"/>
    </w:p>
    <w:p w14:paraId="61BF77A6" w14:textId="77777777" w:rsidR="00270510" w:rsidRPr="0069309F" w:rsidRDefault="00910D26" w:rsidP="001A66BE">
      <w:pPr>
        <w:spacing w:before="0" w:after="0" w:line="360" w:lineRule="auto"/>
        <w:rPr>
          <w:rFonts w:ascii="Times New Roman" w:hAnsi="Times New Roman"/>
          <w:i/>
        </w:rPr>
      </w:pPr>
      <w:r w:rsidRPr="0069309F">
        <w:rPr>
          <w:rFonts w:ascii="Times New Roman" w:hAnsi="Times New Roman"/>
          <w:i/>
        </w:rPr>
        <w:t>Estimating seagrass depth of colonization</w:t>
      </w:r>
    </w:p>
    <w:bookmarkEnd w:id="31"/>
    <w:p w14:paraId="095E034F" w14:textId="4EEFC46F" w:rsidR="00270510" w:rsidRPr="00997053" w:rsidRDefault="00910D26" w:rsidP="0069309F">
      <w:pPr>
        <w:spacing w:before="0" w:after="0" w:line="360" w:lineRule="auto"/>
        <w:ind w:firstLine="720"/>
        <w:rPr>
          <w:rFonts w:ascii="Times New Roman" w:hAnsi="Times New Roman"/>
        </w:rPr>
      </w:pPr>
      <w:r w:rsidRPr="00997053">
        <w:rPr>
          <w:rFonts w:ascii="Times New Roman" w:hAnsi="Times New Roman"/>
        </w:rPr>
        <w:t xml:space="preserve">Seagrass </w:t>
      </w:r>
      <w:r w:rsidR="009859C4">
        <w:rPr>
          <w:rFonts w:ascii="Times New Roman" w:hAnsi="Times New Roman"/>
        </w:rPr>
        <w:t xml:space="preserve">depth of colonization </w:t>
      </w:r>
      <w:r w:rsidR="00222B18">
        <w:rPr>
          <w:rFonts w:ascii="Times New Roman" w:hAnsi="Times New Roman"/>
        </w:rPr>
        <w:t>(</w:t>
      </w:r>
      <w:proofErr w:type="spellStart"/>
      <w:r w:rsidR="00222B18">
        <w:rPr>
          <w:rFonts w:ascii="Times New Roman" w:hAnsi="Times New Roman"/>
          <w:i/>
        </w:rPr>
        <w:t>Z</w:t>
      </w:r>
      <w:r w:rsidR="00222B18">
        <w:rPr>
          <w:rFonts w:ascii="Times New Roman" w:hAnsi="Times New Roman"/>
          <w:i/>
          <w:vertAlign w:val="subscript"/>
        </w:rPr>
        <w:t>c</w:t>
      </w:r>
      <w:proofErr w:type="spellEnd"/>
      <w:r w:rsidR="00222B18">
        <w:rPr>
          <w:rFonts w:ascii="Times New Roman" w:hAnsi="Times New Roman"/>
        </w:rPr>
        <w:t xml:space="preserve">) </w:t>
      </w:r>
      <w:r w:rsidR="009859C4">
        <w:rPr>
          <w:rFonts w:ascii="Times New Roman" w:hAnsi="Times New Roman"/>
        </w:rPr>
        <w:t xml:space="preserve">was computed by overlaying </w:t>
      </w:r>
      <w:r w:rsidRPr="00997053">
        <w:rPr>
          <w:rFonts w:ascii="Times New Roman" w:hAnsi="Times New Roman"/>
        </w:rPr>
        <w:t>seagrass coverage maps and bathymetr</w:t>
      </w:r>
      <w:r w:rsidR="009859C4">
        <w:rPr>
          <w:rFonts w:ascii="Times New Roman" w:hAnsi="Times New Roman"/>
        </w:rPr>
        <w:t>y</w:t>
      </w:r>
      <w:r w:rsidRPr="00997053">
        <w:rPr>
          <w:rFonts w:ascii="Times New Roman" w:hAnsi="Times New Roman"/>
        </w:rPr>
        <w:t xml:space="preserve"> data</w:t>
      </w:r>
      <w:r w:rsidR="00222B18">
        <w:rPr>
          <w:rFonts w:ascii="Times New Roman" w:hAnsi="Times New Roman"/>
        </w:rPr>
        <w:t xml:space="preserve"> to generate a </w:t>
      </w:r>
      <w:r w:rsidRPr="00997053">
        <w:rPr>
          <w:rFonts w:ascii="Times New Roman" w:hAnsi="Times New Roman"/>
        </w:rPr>
        <w:t xml:space="preserve">point shapefile </w:t>
      </w:r>
      <w:r w:rsidR="00222B18">
        <w:rPr>
          <w:rFonts w:ascii="Times New Roman" w:hAnsi="Times New Roman"/>
        </w:rPr>
        <w:t xml:space="preserve">with </w:t>
      </w:r>
      <w:r w:rsidRPr="00997053">
        <w:rPr>
          <w:rFonts w:ascii="Times New Roman" w:hAnsi="Times New Roman"/>
        </w:rPr>
        <w:t xml:space="preserve">attributes </w:t>
      </w:r>
      <w:r w:rsidR="00222B18">
        <w:rPr>
          <w:rFonts w:ascii="Times New Roman" w:hAnsi="Times New Roman"/>
        </w:rPr>
        <w:t xml:space="preserve">of </w:t>
      </w:r>
      <w:r w:rsidRPr="00997053">
        <w:rPr>
          <w:rFonts w:ascii="Times New Roman" w:hAnsi="Times New Roman"/>
        </w:rPr>
        <w:t>location, depth (m), and seagrass</w:t>
      </w:r>
      <w:r w:rsidR="00222B18">
        <w:rPr>
          <w:rFonts w:ascii="Times New Roman" w:hAnsi="Times New Roman"/>
        </w:rPr>
        <w:t xml:space="preserve"> presence</w:t>
      </w:r>
      <w:r w:rsidRPr="00997053">
        <w:rPr>
          <w:rFonts w:ascii="Times New Roman" w:hAnsi="Times New Roman"/>
        </w:rPr>
        <w:t xml:space="preserve"> </w:t>
      </w:r>
      <w:r w:rsidR="00222B18">
        <w:rPr>
          <w:rFonts w:ascii="Times New Roman" w:hAnsi="Times New Roman"/>
        </w:rPr>
        <w:t>or absence</w:t>
      </w:r>
      <w:r w:rsidRPr="00997053">
        <w:rPr>
          <w:rFonts w:ascii="Times New Roman" w:hAnsi="Times New Roman"/>
        </w:rPr>
        <w:t xml:space="preserve">. </w:t>
      </w:r>
      <w:r w:rsidR="00222B18">
        <w:rPr>
          <w:rFonts w:ascii="Times New Roman" w:hAnsi="Times New Roman"/>
        </w:rPr>
        <w:t xml:space="preserve">The proportion of points with seagrass present was computed </w:t>
      </w:r>
      <w:r w:rsidR="00654970">
        <w:rPr>
          <w:rFonts w:ascii="Times New Roman" w:hAnsi="Times New Roman"/>
        </w:rPr>
        <w:t xml:space="preserve">within discrete </w:t>
      </w:r>
      <w:r w:rsidRPr="00997053">
        <w:rPr>
          <w:rFonts w:ascii="Times New Roman" w:hAnsi="Times New Roman"/>
        </w:rPr>
        <w:t>depth</w:t>
      </w:r>
      <w:r w:rsidR="008C223C">
        <w:rPr>
          <w:rFonts w:ascii="Times New Roman" w:hAnsi="Times New Roman"/>
        </w:rPr>
        <w:t xml:space="preserve"> bins</w:t>
      </w:r>
      <w:r w:rsidR="00222B18">
        <w:rPr>
          <w:rFonts w:ascii="Times New Roman" w:hAnsi="Times New Roman"/>
        </w:rPr>
        <w:t>,</w:t>
      </w:r>
      <w:r w:rsidR="008C223C">
        <w:rPr>
          <w:rFonts w:ascii="Times New Roman" w:hAnsi="Times New Roman"/>
        </w:rPr>
        <w:t xml:space="preserve"> spanning the </w:t>
      </w:r>
      <w:r w:rsidR="00222B18">
        <w:rPr>
          <w:rFonts w:ascii="Times New Roman" w:hAnsi="Times New Roman"/>
        </w:rPr>
        <w:t xml:space="preserve">full </w:t>
      </w:r>
      <w:r w:rsidR="008C223C">
        <w:rPr>
          <w:rFonts w:ascii="Times New Roman" w:hAnsi="Times New Roman"/>
        </w:rPr>
        <w:t>range of depths</w:t>
      </w:r>
      <w:r w:rsidRPr="00997053">
        <w:rPr>
          <w:rFonts w:ascii="Times New Roman" w:hAnsi="Times New Roman"/>
        </w:rPr>
        <w:t>.</w:t>
      </w:r>
      <w:r w:rsidR="00222B18">
        <w:rPr>
          <w:rFonts w:ascii="Times New Roman" w:hAnsi="Times New Roman"/>
        </w:rPr>
        <w:t xml:space="preserve">  </w:t>
      </w:r>
      <w:r w:rsidR="00654970">
        <w:rPr>
          <w:rFonts w:ascii="Times New Roman" w:hAnsi="Times New Roman"/>
        </w:rPr>
        <w:t>Depth bins were dynamically selected</w:t>
      </w:r>
      <w:r w:rsidR="008A7846">
        <w:rPr>
          <w:rFonts w:ascii="Times New Roman" w:hAnsi="Times New Roman"/>
        </w:rPr>
        <w:t>,</w:t>
      </w:r>
      <w:r w:rsidR="00654970">
        <w:rPr>
          <w:rFonts w:ascii="Times New Roman" w:hAnsi="Times New Roman"/>
        </w:rPr>
        <w:t xml:space="preserve"> ensuring that </w:t>
      </w:r>
      <w:r w:rsidR="00A23C7F">
        <w:rPr>
          <w:rFonts w:ascii="Times New Roman" w:hAnsi="Times New Roman"/>
        </w:rPr>
        <w:t xml:space="preserve">bins </w:t>
      </w:r>
      <w:r w:rsidR="00654970">
        <w:rPr>
          <w:rFonts w:ascii="Times New Roman" w:hAnsi="Times New Roman"/>
        </w:rPr>
        <w:t xml:space="preserve">were no larger than </w:t>
      </w:r>
      <w:r w:rsidR="007A3E63">
        <w:rPr>
          <w:rFonts w:ascii="Times New Roman" w:hAnsi="Times New Roman"/>
        </w:rPr>
        <w:t>0.5</w:t>
      </w:r>
      <w:r w:rsidR="00654970">
        <w:rPr>
          <w:rFonts w:ascii="Times New Roman" w:hAnsi="Times New Roman"/>
        </w:rPr>
        <w:t xml:space="preserve"> m and contained no more than </w:t>
      </w:r>
      <w:r w:rsidR="007A3E63">
        <w:rPr>
          <w:rFonts w:ascii="Times New Roman" w:hAnsi="Times New Roman"/>
        </w:rPr>
        <w:t>50</w:t>
      </w:r>
      <w:r w:rsidR="00654970">
        <w:rPr>
          <w:rFonts w:ascii="Times New Roman" w:hAnsi="Times New Roman"/>
        </w:rPr>
        <w:t xml:space="preserve"> bathymetric soundings</w:t>
      </w:r>
      <w:r w:rsidR="00A23C7F">
        <w:rPr>
          <w:rFonts w:ascii="Times New Roman" w:hAnsi="Times New Roman"/>
        </w:rPr>
        <w:t>.</w:t>
      </w:r>
      <w:r w:rsidR="00B5024A">
        <w:rPr>
          <w:rFonts w:ascii="Times New Roman" w:hAnsi="Times New Roman"/>
        </w:rPr>
        <w:t xml:space="preserve"> </w:t>
      </w:r>
      <w:r w:rsidR="00A23C7F">
        <w:rPr>
          <w:rFonts w:ascii="Times New Roman" w:hAnsi="Times New Roman"/>
        </w:rPr>
        <w:t xml:space="preserve"> F</w:t>
      </w:r>
      <w:r w:rsidR="00B5024A">
        <w:rPr>
          <w:rFonts w:ascii="Times New Roman" w:hAnsi="Times New Roman"/>
        </w:rPr>
        <w:t>or whole segment</w:t>
      </w:r>
      <w:r w:rsidR="006B32DF">
        <w:rPr>
          <w:rFonts w:ascii="Times New Roman" w:hAnsi="Times New Roman"/>
        </w:rPr>
        <w:t>s</w:t>
      </w:r>
      <w:r w:rsidR="00B5024A">
        <w:rPr>
          <w:rFonts w:ascii="Times New Roman" w:hAnsi="Times New Roman"/>
        </w:rPr>
        <w:t xml:space="preserve"> </w:t>
      </w:r>
      <w:r w:rsidR="00D13E9D">
        <w:rPr>
          <w:rFonts w:ascii="Times New Roman" w:hAnsi="Times New Roman"/>
        </w:rPr>
        <w:t>using</w:t>
      </w:r>
      <w:r w:rsidR="00B5024A">
        <w:rPr>
          <w:rFonts w:ascii="Times New Roman" w:hAnsi="Times New Roman"/>
        </w:rPr>
        <w:t xml:space="preserve"> a large radius, these </w:t>
      </w:r>
      <w:r w:rsidR="00A23C7F">
        <w:rPr>
          <w:rFonts w:ascii="Times New Roman" w:hAnsi="Times New Roman"/>
        </w:rPr>
        <w:t xml:space="preserve">limits </w:t>
      </w:r>
      <w:r w:rsidR="00B5024A">
        <w:rPr>
          <w:rFonts w:ascii="Times New Roman" w:hAnsi="Times New Roman"/>
        </w:rPr>
        <w:t>were c</w:t>
      </w:r>
      <w:r w:rsidR="00A23C7F">
        <w:rPr>
          <w:rFonts w:ascii="Times New Roman" w:hAnsi="Times New Roman"/>
        </w:rPr>
        <w:t>hanged to 0.1 m and 1000 points</w:t>
      </w:r>
      <w:r w:rsidR="00B5024A">
        <w:rPr>
          <w:rFonts w:ascii="Times New Roman" w:hAnsi="Times New Roman"/>
        </w:rPr>
        <w:t xml:space="preserve">. </w:t>
      </w:r>
      <w:r w:rsidR="00654970">
        <w:rPr>
          <w:rFonts w:ascii="Times New Roman" w:hAnsi="Times New Roman"/>
        </w:rPr>
        <w:t xml:space="preserve"> </w:t>
      </w:r>
      <w:r w:rsidR="00A23C7F">
        <w:rPr>
          <w:rFonts w:ascii="Times New Roman" w:hAnsi="Times New Roman"/>
        </w:rPr>
        <w:t>I</w:t>
      </w:r>
      <w:r w:rsidR="00654970">
        <w:rPr>
          <w:rFonts w:ascii="Times New Roman" w:hAnsi="Times New Roman"/>
        </w:rPr>
        <w:t>f a very large number of soundings were present, this</w:t>
      </w:r>
      <w:r w:rsidR="00A23C7F">
        <w:rPr>
          <w:rFonts w:ascii="Times New Roman" w:hAnsi="Times New Roman"/>
        </w:rPr>
        <w:t xml:space="preserve"> approach </w:t>
      </w:r>
      <w:r w:rsidR="00B973EA">
        <w:rPr>
          <w:rFonts w:ascii="Times New Roman" w:hAnsi="Times New Roman"/>
        </w:rPr>
        <w:t xml:space="preserve">generated </w:t>
      </w:r>
      <w:r w:rsidR="00A23C7F">
        <w:rPr>
          <w:rFonts w:ascii="Times New Roman" w:hAnsi="Times New Roman"/>
        </w:rPr>
        <w:t xml:space="preserve">a </w:t>
      </w:r>
      <w:r w:rsidR="00654970">
        <w:rPr>
          <w:rFonts w:ascii="Times New Roman" w:hAnsi="Times New Roman"/>
        </w:rPr>
        <w:t xml:space="preserve">larger number of </w:t>
      </w:r>
      <w:r w:rsidR="00B5024A">
        <w:rPr>
          <w:rFonts w:ascii="Times New Roman" w:hAnsi="Times New Roman"/>
        </w:rPr>
        <w:t xml:space="preserve">narrower </w:t>
      </w:r>
      <w:r w:rsidR="00654970">
        <w:rPr>
          <w:rFonts w:ascii="Times New Roman" w:hAnsi="Times New Roman"/>
        </w:rPr>
        <w:t xml:space="preserve">bins, </w:t>
      </w:r>
      <w:r w:rsidR="00A23C7F">
        <w:rPr>
          <w:rFonts w:ascii="Times New Roman" w:hAnsi="Times New Roman"/>
        </w:rPr>
        <w:t xml:space="preserve">while </w:t>
      </w:r>
      <w:r w:rsidR="00274486">
        <w:rPr>
          <w:rFonts w:ascii="Times New Roman" w:hAnsi="Times New Roman"/>
        </w:rPr>
        <w:t xml:space="preserve">producing </w:t>
      </w:r>
      <w:r w:rsidR="00654970">
        <w:rPr>
          <w:rFonts w:ascii="Times New Roman" w:hAnsi="Times New Roman"/>
        </w:rPr>
        <w:t xml:space="preserve">the opposite </w:t>
      </w:r>
      <w:r w:rsidR="00A23C7F">
        <w:rPr>
          <w:rFonts w:ascii="Times New Roman" w:hAnsi="Times New Roman"/>
        </w:rPr>
        <w:t xml:space="preserve">given </w:t>
      </w:r>
      <w:r w:rsidR="00654970">
        <w:rPr>
          <w:rFonts w:ascii="Times New Roman" w:hAnsi="Times New Roman"/>
        </w:rPr>
        <w:t xml:space="preserve">a smaller number of observations.  </w:t>
      </w:r>
      <w:r w:rsidRPr="00997053">
        <w:rPr>
          <w:rFonts w:ascii="Times New Roman" w:hAnsi="Times New Roman"/>
        </w:rPr>
        <w:t xml:space="preserve">Three </w:t>
      </w:r>
      <w:r w:rsidR="00B56419">
        <w:rPr>
          <w:rFonts w:ascii="Times New Roman" w:hAnsi="Times New Roman"/>
        </w:rPr>
        <w:t>depth of colonization metrics were derived</w:t>
      </w:r>
      <w:r w:rsidR="00222B18">
        <w:rPr>
          <w:rFonts w:ascii="Times New Roman" w:hAnsi="Times New Roman"/>
        </w:rPr>
        <w:t xml:space="preserve"> from the </w:t>
      </w:r>
      <w:r w:rsidR="00654970">
        <w:rPr>
          <w:rFonts w:ascii="Times New Roman" w:hAnsi="Times New Roman"/>
        </w:rPr>
        <w:t xml:space="preserve">empirical </w:t>
      </w:r>
      <w:r w:rsidR="00222B18">
        <w:rPr>
          <w:rFonts w:ascii="Times New Roman" w:hAnsi="Times New Roman"/>
        </w:rPr>
        <w:t>pattern of seagrass pre</w:t>
      </w:r>
      <w:r w:rsidR="008A49F2">
        <w:rPr>
          <w:rFonts w:ascii="Times New Roman" w:hAnsi="Times New Roman"/>
        </w:rPr>
        <w:t xml:space="preserve">sence vs. depth.  These </w:t>
      </w:r>
      <w:r w:rsidR="00222B18">
        <w:rPr>
          <w:rFonts w:ascii="Times New Roman" w:hAnsi="Times New Roman"/>
        </w:rPr>
        <w:t>included</w:t>
      </w:r>
      <w:r w:rsidR="00B56419">
        <w:rPr>
          <w:rFonts w:ascii="Times New Roman" w:hAnsi="Times New Roman"/>
        </w:rPr>
        <w:t xml:space="preserve"> </w:t>
      </w:r>
      <w:r w:rsidRPr="00997053">
        <w:rPr>
          <w:rFonts w:ascii="Times New Roman" w:hAnsi="Times New Roman"/>
        </w:rPr>
        <w:t>minimum (</w:t>
      </w:r>
      <w:proofErr w:type="spellStart"/>
      <w:r w:rsidR="00660E87" w:rsidRPr="00660E87">
        <w:rPr>
          <w:rFonts w:ascii="Times New Roman" w:hAnsi="Times New Roman"/>
          <w:i/>
        </w:rPr>
        <w:t>Z</w:t>
      </w:r>
      <w:r w:rsidR="00660E87" w:rsidRPr="00660E87">
        <w:rPr>
          <w:rFonts w:ascii="Times New Roman" w:hAnsi="Times New Roman"/>
          <w:i/>
          <w:vertAlign w:val="subscript"/>
        </w:rPr>
        <w:t>c</w:t>
      </w:r>
      <w:proofErr w:type="gramStart"/>
      <w:r w:rsidR="00660E87" w:rsidRPr="00660E87">
        <w:rPr>
          <w:rFonts w:ascii="Times New Roman" w:hAnsi="Times New Roman"/>
          <w:i/>
          <w:vertAlign w:val="subscript"/>
        </w:rPr>
        <w:t>,min</w:t>
      </w:r>
      <w:proofErr w:type="spellEnd"/>
      <w:proofErr w:type="gramEnd"/>
      <w:r w:rsidRPr="00997053">
        <w:rPr>
          <w:rFonts w:ascii="Times New Roman" w:hAnsi="Times New Roman"/>
        </w:rPr>
        <w:t>), median (</w:t>
      </w:r>
      <w:proofErr w:type="spellStart"/>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med</w:t>
      </w:r>
      <w:proofErr w:type="spellEnd"/>
      <w:r w:rsidRPr="00997053">
        <w:rPr>
          <w:rFonts w:ascii="Times New Roman" w:hAnsi="Times New Roman"/>
        </w:rPr>
        <w:t>), and maximum (</w:t>
      </w:r>
      <w:proofErr w:type="spellStart"/>
      <w:r w:rsidR="00660E87" w:rsidRPr="00660E87">
        <w:rPr>
          <w:rFonts w:ascii="Times New Roman" w:hAnsi="Times New Roman"/>
          <w:i/>
        </w:rPr>
        <w:t>Z</w:t>
      </w:r>
      <w:r w:rsidR="00097AD1">
        <w:rPr>
          <w:rFonts w:ascii="Times New Roman" w:hAnsi="Times New Roman"/>
          <w:i/>
          <w:vertAlign w:val="subscript"/>
        </w:rPr>
        <w:t>c,</w:t>
      </w:r>
      <w:r w:rsidR="00660E87">
        <w:rPr>
          <w:rFonts w:ascii="Times New Roman" w:hAnsi="Times New Roman"/>
          <w:i/>
          <w:vertAlign w:val="subscript"/>
        </w:rPr>
        <w:t>max</w:t>
      </w:r>
      <w:proofErr w:type="spellEnd"/>
      <w:r w:rsidRPr="00997053">
        <w:rPr>
          <w:rFonts w:ascii="Times New Roman" w:hAnsi="Times New Roman"/>
        </w:rPr>
        <w:t xml:space="preserve">) </w:t>
      </w:r>
      <w:r w:rsidR="0069309F">
        <w:rPr>
          <w:rFonts w:ascii="Times New Roman" w:hAnsi="Times New Roman"/>
        </w:rPr>
        <w:t>depth of colonization</w:t>
      </w:r>
      <w:r w:rsidRPr="00997053">
        <w:rPr>
          <w:rFonts w:ascii="Times New Roman" w:hAnsi="Times New Roman"/>
        </w:rPr>
        <w:t xml:space="preserve">. </w:t>
      </w:r>
      <w:r w:rsidR="00222B18">
        <w:rPr>
          <w:rFonts w:ascii="Times New Roman" w:hAnsi="Times New Roman"/>
        </w:rPr>
        <w:t xml:space="preserve"> </w:t>
      </w:r>
      <w:r w:rsidR="0090372D">
        <w:rPr>
          <w:rFonts w:ascii="Times New Roman" w:hAnsi="Times New Roman"/>
        </w:rPr>
        <w:t>T</w:t>
      </w:r>
      <w:r w:rsidRPr="00997053">
        <w:rPr>
          <w:rFonts w:ascii="Times New Roman" w:hAnsi="Times New Roman"/>
        </w:rPr>
        <w:t xml:space="preserve">hese terms </w:t>
      </w:r>
      <w:r w:rsidR="0090372D">
        <w:rPr>
          <w:rFonts w:ascii="Times New Roman" w:hAnsi="Times New Roman"/>
        </w:rPr>
        <w:t xml:space="preserve">each </w:t>
      </w:r>
      <w:r w:rsidRPr="00997053">
        <w:rPr>
          <w:rFonts w:ascii="Times New Roman" w:hAnsi="Times New Roman"/>
        </w:rPr>
        <w:t>describe</w:t>
      </w:r>
      <w:r w:rsidR="0090372D">
        <w:rPr>
          <w:rFonts w:ascii="Times New Roman" w:hAnsi="Times New Roman"/>
        </w:rPr>
        <w:t xml:space="preserve"> meaningful points on the depth distribution of </w:t>
      </w:r>
      <w:r w:rsidRPr="00997053">
        <w:rPr>
          <w:rFonts w:ascii="Times New Roman" w:hAnsi="Times New Roman"/>
        </w:rPr>
        <w:t xml:space="preserve">the seagrass coverage map. </w:t>
      </w:r>
      <w:proofErr w:type="spellStart"/>
      <w:r w:rsidR="00660E87" w:rsidRPr="00660E87">
        <w:rPr>
          <w:rFonts w:ascii="Times New Roman" w:hAnsi="Times New Roman"/>
          <w:i/>
        </w:rPr>
        <w:t>Z</w:t>
      </w:r>
      <w:r w:rsidR="00660E87" w:rsidRPr="00660E87">
        <w:rPr>
          <w:rFonts w:ascii="Times New Roman" w:hAnsi="Times New Roman"/>
          <w:i/>
          <w:vertAlign w:val="subscript"/>
        </w:rPr>
        <w:t>c</w:t>
      </w:r>
      <w:proofErr w:type="spellEnd"/>
      <w:r w:rsidR="00660E87" w:rsidRPr="00660E87">
        <w:rPr>
          <w:rFonts w:ascii="Times New Roman" w:hAnsi="Times New Roman"/>
          <w:i/>
          <w:vertAlign w:val="subscript"/>
        </w:rPr>
        <w:t xml:space="preserve">, </w:t>
      </w:r>
      <w:r w:rsidR="00660E87">
        <w:rPr>
          <w:rFonts w:ascii="Times New Roman" w:hAnsi="Times New Roman"/>
          <w:i/>
          <w:vertAlign w:val="subscript"/>
        </w:rPr>
        <w:t>max</w:t>
      </w:r>
      <w:r w:rsidR="00660E87" w:rsidRPr="00997053">
        <w:rPr>
          <w:rFonts w:ascii="Times New Roman" w:hAnsi="Times New Roman"/>
        </w:rPr>
        <w:t xml:space="preserve"> </w:t>
      </w:r>
      <w:r w:rsidRPr="00997053">
        <w:rPr>
          <w:rFonts w:ascii="Times New Roman" w:hAnsi="Times New Roman"/>
        </w:rPr>
        <w:t xml:space="preserve">is the deepest depth at which a significant coverage of </w:t>
      </w:r>
      <w:proofErr w:type="spellStart"/>
      <w:r w:rsidRPr="00997053">
        <w:rPr>
          <w:rFonts w:ascii="Times New Roman" w:hAnsi="Times New Roman"/>
        </w:rPr>
        <w:t>mappable</w:t>
      </w:r>
      <w:proofErr w:type="spellEnd"/>
      <w:r w:rsidRPr="00997053">
        <w:rPr>
          <w:rFonts w:ascii="Times New Roman" w:hAnsi="Times New Roman"/>
        </w:rPr>
        <w:t xml:space="preserve"> seagrasses </w:t>
      </w:r>
      <w:r w:rsidR="00EA4637" w:rsidRPr="00997053">
        <w:rPr>
          <w:rFonts w:ascii="Times New Roman" w:hAnsi="Times New Roman"/>
        </w:rPr>
        <w:t>occurred</w:t>
      </w:r>
      <w:r w:rsidR="0090372D">
        <w:rPr>
          <w:rFonts w:ascii="Times New Roman" w:hAnsi="Times New Roman"/>
        </w:rPr>
        <w:t>,</w:t>
      </w:r>
      <w:r w:rsidRPr="00997053">
        <w:rPr>
          <w:rFonts w:ascii="Times New Roman" w:hAnsi="Times New Roman"/>
        </w:rPr>
        <w:t xml:space="preserve"> </w:t>
      </w:r>
      <w:r w:rsidR="0090372D">
        <w:rPr>
          <w:rFonts w:ascii="Times New Roman" w:hAnsi="Times New Roman"/>
        </w:rPr>
        <w:t>excluding infreque</w:t>
      </w:r>
      <w:r w:rsidR="000E66AA">
        <w:rPr>
          <w:rFonts w:ascii="Times New Roman" w:hAnsi="Times New Roman"/>
        </w:rPr>
        <w:t>nt observations at deeper depth</w:t>
      </w:r>
      <w:r w:rsidR="00654970">
        <w:rPr>
          <w:rFonts w:ascii="Times New Roman" w:hAnsi="Times New Roman"/>
        </w:rPr>
        <w:t>s</w:t>
      </w:r>
      <w:r w:rsidR="0090372D">
        <w:rPr>
          <w:rFonts w:ascii="Times New Roman" w:hAnsi="Times New Roman"/>
        </w:rPr>
        <w:t xml:space="preserve">.  </w:t>
      </w:r>
      <w:proofErr w:type="spellStart"/>
      <w:r w:rsidR="00660E87" w:rsidRPr="00660E87">
        <w:rPr>
          <w:rFonts w:ascii="Times New Roman" w:hAnsi="Times New Roman"/>
          <w:i/>
        </w:rPr>
        <w:t>Z</w:t>
      </w:r>
      <w:r w:rsidR="00097AD1">
        <w:rPr>
          <w:rFonts w:ascii="Times New Roman" w:hAnsi="Times New Roman"/>
          <w:i/>
          <w:vertAlign w:val="subscript"/>
        </w:rPr>
        <w:t>c</w:t>
      </w:r>
      <w:proofErr w:type="gramStart"/>
      <w:r w:rsidR="00097AD1">
        <w:rPr>
          <w:rFonts w:ascii="Times New Roman" w:hAnsi="Times New Roman"/>
          <w:i/>
          <w:vertAlign w:val="subscript"/>
        </w:rPr>
        <w:t>,</w:t>
      </w:r>
      <w:r w:rsidR="00660E87">
        <w:rPr>
          <w:rFonts w:ascii="Times New Roman" w:hAnsi="Times New Roman"/>
          <w:i/>
          <w:vertAlign w:val="subscript"/>
        </w:rPr>
        <w:t>med</w:t>
      </w:r>
      <w:proofErr w:type="spellEnd"/>
      <w:proofErr w:type="gramEnd"/>
      <w:r w:rsidRPr="00997053">
        <w:rPr>
          <w:rFonts w:ascii="Times New Roman" w:hAnsi="Times New Roman"/>
        </w:rPr>
        <w:t xml:space="preserve"> is the median depth </w:t>
      </w:r>
      <w:r w:rsidR="0090372D">
        <w:rPr>
          <w:rFonts w:ascii="Times New Roman" w:hAnsi="Times New Roman"/>
        </w:rPr>
        <w:t xml:space="preserve">of the </w:t>
      </w:r>
      <w:r w:rsidRPr="00997053">
        <w:rPr>
          <w:rFonts w:ascii="Times New Roman" w:hAnsi="Times New Roman"/>
        </w:rPr>
        <w:t>deep water edge</w:t>
      </w:r>
      <w:r w:rsidR="0090372D">
        <w:rPr>
          <w:rFonts w:ascii="Times New Roman" w:hAnsi="Times New Roman"/>
        </w:rPr>
        <w:t xml:space="preserve"> of seagrass</w:t>
      </w:r>
      <w:r w:rsidRPr="00997053">
        <w:rPr>
          <w:rFonts w:ascii="Times New Roman" w:hAnsi="Times New Roman"/>
        </w:rPr>
        <w:t xml:space="preserve">. </w:t>
      </w:r>
      <w:r w:rsidR="0090372D">
        <w:rPr>
          <w:rFonts w:ascii="Times New Roman" w:hAnsi="Times New Roman"/>
        </w:rPr>
        <w:t xml:space="preserve">Finally, </w:t>
      </w:r>
      <w:proofErr w:type="spellStart"/>
      <w:r w:rsidR="00660E87" w:rsidRPr="00660E87">
        <w:rPr>
          <w:rFonts w:ascii="Times New Roman" w:hAnsi="Times New Roman"/>
          <w:i/>
        </w:rPr>
        <w:t>Z</w:t>
      </w:r>
      <w:r w:rsidR="00097AD1">
        <w:rPr>
          <w:rFonts w:ascii="Times New Roman" w:hAnsi="Times New Roman"/>
          <w:i/>
          <w:vertAlign w:val="subscript"/>
        </w:rPr>
        <w:t>c,</w:t>
      </w:r>
      <w:r w:rsidR="00660E87" w:rsidRPr="00660E87">
        <w:rPr>
          <w:rFonts w:ascii="Times New Roman" w:hAnsi="Times New Roman"/>
          <w:i/>
          <w:vertAlign w:val="subscript"/>
        </w:rPr>
        <w:t>min</w:t>
      </w:r>
      <w:proofErr w:type="spellEnd"/>
      <w:r w:rsidR="00660E87" w:rsidRPr="00997053">
        <w:rPr>
          <w:rFonts w:ascii="Times New Roman" w:hAnsi="Times New Roman"/>
        </w:rPr>
        <w:t xml:space="preserve"> </w:t>
      </w:r>
      <w:r w:rsidR="000E66AA">
        <w:rPr>
          <w:rFonts w:ascii="Times New Roman" w:hAnsi="Times New Roman"/>
        </w:rPr>
        <w:t xml:space="preserve">approximates </w:t>
      </w:r>
      <w:r w:rsidRPr="00997053">
        <w:rPr>
          <w:rFonts w:ascii="Times New Roman" w:hAnsi="Times New Roman"/>
        </w:rPr>
        <w:t xml:space="preserve">the depth at which seagrass </w:t>
      </w:r>
      <w:r w:rsidR="00D325F2">
        <w:rPr>
          <w:rFonts w:ascii="Times New Roman" w:hAnsi="Times New Roman"/>
        </w:rPr>
        <w:t xml:space="preserve">percent </w:t>
      </w:r>
      <w:r w:rsidRPr="00997053">
        <w:rPr>
          <w:rFonts w:ascii="Times New Roman" w:hAnsi="Times New Roman"/>
        </w:rPr>
        <w:t xml:space="preserve">cover </w:t>
      </w:r>
      <w:r w:rsidR="000E66AA">
        <w:rPr>
          <w:rFonts w:ascii="Times New Roman" w:hAnsi="Times New Roman"/>
        </w:rPr>
        <w:t xml:space="preserve">begins to </w:t>
      </w:r>
      <w:r w:rsidR="0090372D">
        <w:rPr>
          <w:rFonts w:ascii="Times New Roman" w:hAnsi="Times New Roman"/>
        </w:rPr>
        <w:t xml:space="preserve">decline </w:t>
      </w:r>
      <w:r w:rsidRPr="00997053">
        <w:rPr>
          <w:rFonts w:ascii="Times New Roman" w:hAnsi="Times New Roman"/>
        </w:rPr>
        <w:t xml:space="preserve">with </w:t>
      </w:r>
      <w:r w:rsidR="00A23C7F">
        <w:rPr>
          <w:rFonts w:ascii="Times New Roman" w:hAnsi="Times New Roman"/>
        </w:rPr>
        <w:t xml:space="preserve">increasing </w:t>
      </w:r>
      <w:r w:rsidRPr="00997053">
        <w:rPr>
          <w:rFonts w:ascii="Times New Roman" w:hAnsi="Times New Roman"/>
        </w:rPr>
        <w:t>depth</w:t>
      </w:r>
      <w:r w:rsidR="00232DCD">
        <w:rPr>
          <w:rFonts w:ascii="Times New Roman" w:hAnsi="Times New Roman"/>
        </w:rPr>
        <w:t xml:space="preserve">, which may occur at </w:t>
      </w:r>
      <w:r w:rsidR="000E66AA" w:rsidRPr="00765D8B">
        <w:rPr>
          <w:rFonts w:ascii="Times New Roman" w:hAnsi="Times New Roman"/>
          <w:i/>
        </w:rPr>
        <w:t>Z=</w:t>
      </w:r>
      <w:r w:rsidR="000E66AA">
        <w:rPr>
          <w:rFonts w:ascii="Times New Roman" w:hAnsi="Times New Roman"/>
        </w:rPr>
        <w:t>0</w:t>
      </w:r>
      <w:r w:rsidR="00A23C7F">
        <w:rPr>
          <w:rFonts w:ascii="Times New Roman" w:hAnsi="Times New Roman"/>
        </w:rPr>
        <w:t xml:space="preserve"> m</w:t>
      </w:r>
      <w:r w:rsidR="000E66AA">
        <w:rPr>
          <w:rFonts w:ascii="Times New Roman" w:hAnsi="Times New Roman"/>
        </w:rPr>
        <w:t xml:space="preserve">. </w:t>
      </w:r>
    </w:p>
    <w:p w14:paraId="76B1A5AB" w14:textId="013A457F" w:rsidR="00270510" w:rsidRPr="00997053" w:rsidRDefault="00233E0E" w:rsidP="0069309F">
      <w:pPr>
        <w:spacing w:before="0" w:after="0" w:line="360" w:lineRule="auto"/>
        <w:ind w:firstLine="720"/>
        <w:rPr>
          <w:rFonts w:ascii="Times New Roman" w:hAnsi="Times New Roman"/>
        </w:rPr>
      </w:pPr>
      <w:r>
        <w:rPr>
          <w:rFonts w:ascii="Times New Roman" w:hAnsi="Times New Roman"/>
        </w:rPr>
        <w:t xml:space="preserve">The </w:t>
      </w:r>
      <w:r w:rsidR="008C223C">
        <w:rPr>
          <w:rFonts w:ascii="Times New Roman" w:hAnsi="Times New Roman"/>
        </w:rPr>
        <w:t xml:space="preserve">algorithm for </w:t>
      </w:r>
      <w:r w:rsidR="00910D26" w:rsidRPr="00997053">
        <w:rPr>
          <w:rFonts w:ascii="Times New Roman" w:hAnsi="Times New Roman"/>
        </w:rPr>
        <w:t xml:space="preserve">estimating </w:t>
      </w:r>
      <w:proofErr w:type="spellStart"/>
      <w:r w:rsidR="006C4FD0">
        <w:rPr>
          <w:rFonts w:ascii="Times New Roman" w:hAnsi="Times New Roman"/>
          <w:i/>
        </w:rPr>
        <w:t>Z</w:t>
      </w:r>
      <w:r w:rsidR="006C4FD0">
        <w:rPr>
          <w:rFonts w:ascii="Times New Roman" w:hAnsi="Times New Roman"/>
          <w:i/>
          <w:vertAlign w:val="subscript"/>
        </w:rPr>
        <w:t>c</w:t>
      </w:r>
      <w:proofErr w:type="spellEnd"/>
      <w:r w:rsidR="006C4FD0" w:rsidRPr="00997053">
        <w:rPr>
          <w:rFonts w:ascii="Times New Roman" w:hAnsi="Times New Roman"/>
        </w:rPr>
        <w:t xml:space="preserve"> </w:t>
      </w:r>
      <w:r w:rsidR="00222B18">
        <w:rPr>
          <w:rFonts w:ascii="Times New Roman" w:hAnsi="Times New Roman"/>
        </w:rPr>
        <w:t xml:space="preserve">was </w:t>
      </w:r>
      <w:r>
        <w:rPr>
          <w:rFonts w:ascii="Times New Roman" w:hAnsi="Times New Roman"/>
        </w:rPr>
        <w:t>implemented recursively for locations on a grid covering the study area</w:t>
      </w:r>
      <w:r w:rsidR="00A23C7F">
        <w:rPr>
          <w:rFonts w:ascii="Times New Roman" w:hAnsi="Times New Roman"/>
        </w:rPr>
        <w:t>,</w:t>
      </w:r>
      <w:r w:rsidR="0090372D">
        <w:rPr>
          <w:rFonts w:ascii="Times New Roman" w:hAnsi="Times New Roman"/>
        </w:rPr>
        <w:t xml:space="preserve"> resulting in a map </w:t>
      </w:r>
      <w:r w:rsidR="00A23C7F">
        <w:rPr>
          <w:rFonts w:ascii="Times New Roman" w:hAnsi="Times New Roman"/>
        </w:rPr>
        <w:t xml:space="preserve">of depth of colonization. </w:t>
      </w:r>
      <w:r w:rsidR="00654970">
        <w:rPr>
          <w:rFonts w:ascii="Times New Roman" w:hAnsi="Times New Roman"/>
        </w:rPr>
        <w:t>It was also implemented at a single centra</w:t>
      </w:r>
      <w:r w:rsidR="00A23C7F">
        <w:rPr>
          <w:rFonts w:ascii="Times New Roman" w:hAnsi="Times New Roman"/>
        </w:rPr>
        <w:t xml:space="preserve">l location in estuary segments </w:t>
      </w:r>
      <w:r w:rsidR="00654970">
        <w:rPr>
          <w:rFonts w:ascii="Times New Roman" w:hAnsi="Times New Roman"/>
        </w:rPr>
        <w:t xml:space="preserve">with a radius large enough to encompass all observations in the segment.  </w:t>
      </w:r>
      <w:r>
        <w:rPr>
          <w:rFonts w:ascii="Times New Roman" w:hAnsi="Times New Roman"/>
        </w:rPr>
        <w:t xml:space="preserve">At each location, </w:t>
      </w:r>
      <w:r w:rsidR="00222B18">
        <w:rPr>
          <w:rFonts w:ascii="Times New Roman" w:hAnsi="Times New Roman"/>
        </w:rPr>
        <w:t xml:space="preserve">the </w:t>
      </w:r>
      <w:r w:rsidR="008C223C">
        <w:rPr>
          <w:rFonts w:ascii="Times New Roman" w:hAnsi="Times New Roman"/>
        </w:rPr>
        <w:t>s</w:t>
      </w:r>
      <w:r w:rsidR="00910D26" w:rsidRPr="00997053">
        <w:rPr>
          <w:rFonts w:ascii="Times New Roman" w:hAnsi="Times New Roman"/>
        </w:rPr>
        <w:t>eagrass</w:t>
      </w:r>
      <w:r w:rsidR="008C223C">
        <w:rPr>
          <w:rFonts w:ascii="Times New Roman" w:hAnsi="Times New Roman"/>
        </w:rPr>
        <w:t>-</w:t>
      </w:r>
      <w:r w:rsidR="00910D26" w:rsidRPr="00997053">
        <w:rPr>
          <w:rFonts w:ascii="Times New Roman" w:hAnsi="Times New Roman"/>
        </w:rPr>
        <w:t xml:space="preserve">depth data (i.e., merged bathymetric and seagrass coverage data) </w:t>
      </w:r>
      <w:r>
        <w:rPr>
          <w:rFonts w:ascii="Times New Roman" w:hAnsi="Times New Roman"/>
        </w:rPr>
        <w:t xml:space="preserve">was </w:t>
      </w:r>
      <w:r w:rsidR="0034000A">
        <w:rPr>
          <w:rFonts w:ascii="Times New Roman" w:hAnsi="Times New Roman"/>
        </w:rPr>
        <w:t xml:space="preserve">extracted </w:t>
      </w:r>
      <w:r>
        <w:rPr>
          <w:rFonts w:ascii="Times New Roman" w:hAnsi="Times New Roman"/>
        </w:rPr>
        <w:t xml:space="preserve">within </w:t>
      </w:r>
      <w:r w:rsidR="00910D26" w:rsidRPr="00997053">
        <w:rPr>
          <w:rFonts w:ascii="Times New Roman" w:hAnsi="Times New Roman"/>
        </w:rPr>
        <w:t>a radius from the chosen location (</w:t>
      </w:r>
      <w:r w:rsidR="004536FC">
        <w:rPr>
          <w:rFonts w:ascii="Times New Roman" w:hAnsi="Times New Roman"/>
        </w:rPr>
        <w:t>Fig.</w:t>
      </w:r>
      <w:r w:rsidR="00A451DF">
        <w:rPr>
          <w:rFonts w:ascii="Times New Roman" w:hAnsi="Times New Roman"/>
        </w:rPr>
        <w:t xml:space="preserve"> 1</w:t>
      </w:r>
      <w:r w:rsidR="00910D26" w:rsidRPr="00997053">
        <w:rPr>
          <w:rFonts w:ascii="Times New Roman" w:hAnsi="Times New Roman"/>
        </w:rPr>
        <w:t xml:space="preserve">). </w:t>
      </w:r>
      <w:r w:rsidR="007E08DD" w:rsidRPr="00997053">
        <w:rPr>
          <w:rFonts w:ascii="Times New Roman" w:hAnsi="Times New Roman"/>
        </w:rPr>
        <w:t xml:space="preserve">Geospatial data were imported and processed using functions in the </w:t>
      </w:r>
      <w:proofErr w:type="spellStart"/>
      <w:r w:rsidR="007E08DD" w:rsidRPr="00997053">
        <w:rPr>
          <w:rFonts w:ascii="Times New Roman" w:hAnsi="Times New Roman"/>
        </w:rPr>
        <w:t>rgeos</w:t>
      </w:r>
      <w:proofErr w:type="spellEnd"/>
      <w:r w:rsidR="007E08DD" w:rsidRPr="00997053">
        <w:rPr>
          <w:rFonts w:ascii="Times New Roman" w:hAnsi="Times New Roman"/>
        </w:rPr>
        <w:t xml:space="preserve"> and </w:t>
      </w:r>
      <w:proofErr w:type="spellStart"/>
      <w:r w:rsidR="007E08DD" w:rsidRPr="00997053">
        <w:rPr>
          <w:rFonts w:ascii="Times New Roman" w:hAnsi="Times New Roman"/>
        </w:rPr>
        <w:t>sp</w:t>
      </w:r>
      <w:proofErr w:type="spellEnd"/>
      <w:r w:rsidR="007E08DD" w:rsidRPr="00997053">
        <w:rPr>
          <w:rFonts w:ascii="Times New Roman" w:hAnsi="Times New Roman"/>
        </w:rPr>
        <w:t xml:space="preserve"> packages </w:t>
      </w:r>
      <w:r w:rsidR="007E08DD">
        <w:rPr>
          <w:rFonts w:ascii="Times New Roman" w:hAnsi="Times New Roman"/>
        </w:rPr>
        <w:t xml:space="preserve">in R </w:t>
      </w:r>
      <w:r w:rsidR="007E08DD" w:rsidRPr="00997053">
        <w:rPr>
          <w:rFonts w:ascii="Times New Roman" w:hAnsi="Times New Roman"/>
        </w:rPr>
        <w:t>(</w:t>
      </w:r>
      <w:proofErr w:type="spellStart"/>
      <w:r w:rsidR="007E08DD" w:rsidRPr="00997053">
        <w:rPr>
          <w:rFonts w:ascii="Times New Roman" w:hAnsi="Times New Roman"/>
        </w:rPr>
        <w:t>Bivand</w:t>
      </w:r>
      <w:proofErr w:type="spellEnd"/>
      <w:r w:rsidR="007E08DD" w:rsidRPr="00997053">
        <w:rPr>
          <w:rFonts w:ascii="Times New Roman" w:hAnsi="Times New Roman"/>
        </w:rPr>
        <w:t xml:space="preserve"> </w:t>
      </w:r>
      <w:r w:rsidR="004939D7" w:rsidRPr="004939D7">
        <w:rPr>
          <w:rFonts w:ascii="Times New Roman" w:hAnsi="Times New Roman"/>
          <w:i/>
        </w:rPr>
        <w:t>et al</w:t>
      </w:r>
      <w:r w:rsidR="007E08DD" w:rsidRPr="00997053">
        <w:rPr>
          <w:rFonts w:ascii="Times New Roman" w:hAnsi="Times New Roman"/>
        </w:rPr>
        <w:t xml:space="preserve">. 2008; </w:t>
      </w:r>
      <w:proofErr w:type="spellStart"/>
      <w:r w:rsidR="007E08DD" w:rsidRPr="00997053">
        <w:rPr>
          <w:rFonts w:ascii="Times New Roman" w:hAnsi="Times New Roman"/>
        </w:rPr>
        <w:t>Bivand</w:t>
      </w:r>
      <w:proofErr w:type="spellEnd"/>
      <w:r w:rsidR="007E08DD" w:rsidRPr="00997053">
        <w:rPr>
          <w:rFonts w:ascii="Times New Roman" w:hAnsi="Times New Roman"/>
        </w:rPr>
        <w:t xml:space="preserve"> and </w:t>
      </w:r>
      <w:proofErr w:type="spellStart"/>
      <w:r w:rsidR="007E08DD" w:rsidRPr="00997053">
        <w:rPr>
          <w:rFonts w:ascii="Times New Roman" w:hAnsi="Times New Roman"/>
        </w:rPr>
        <w:t>Rundel</w:t>
      </w:r>
      <w:proofErr w:type="spellEnd"/>
      <w:r w:rsidR="007E08DD" w:rsidRPr="00997053">
        <w:rPr>
          <w:rFonts w:ascii="Times New Roman" w:hAnsi="Times New Roman"/>
        </w:rPr>
        <w:t xml:space="preserve"> 2014).</w:t>
      </w:r>
      <w:r w:rsidR="007E08DD">
        <w:rPr>
          <w:rFonts w:ascii="Times New Roman" w:hAnsi="Times New Roman"/>
        </w:rPr>
        <w:t xml:space="preserve">  </w:t>
      </w:r>
      <w:r w:rsidR="00222B18">
        <w:rPr>
          <w:rFonts w:ascii="Times New Roman" w:hAnsi="Times New Roman"/>
        </w:rPr>
        <w:t xml:space="preserve">A </w:t>
      </w:r>
      <w:proofErr w:type="spellStart"/>
      <w:r w:rsidR="00222B18" w:rsidRPr="00765D8B">
        <w:rPr>
          <w:rFonts w:ascii="Times New Roman" w:hAnsi="Times New Roman"/>
          <w:i/>
        </w:rPr>
        <w:t>Z</w:t>
      </w:r>
      <w:r w:rsidR="00222B18" w:rsidRPr="00765D8B">
        <w:rPr>
          <w:rFonts w:ascii="Times New Roman" w:hAnsi="Times New Roman"/>
          <w:i/>
          <w:vertAlign w:val="subscript"/>
        </w:rPr>
        <w:t>c</w:t>
      </w:r>
      <w:proofErr w:type="spellEnd"/>
      <w:r w:rsidR="00222B18">
        <w:rPr>
          <w:rFonts w:ascii="Times New Roman" w:hAnsi="Times New Roman"/>
        </w:rPr>
        <w:t xml:space="preserve"> estimate </w:t>
      </w:r>
      <w:r w:rsidR="00910D26" w:rsidRPr="00997053">
        <w:rPr>
          <w:rFonts w:ascii="Times New Roman" w:hAnsi="Times New Roman"/>
        </w:rPr>
        <w:t xml:space="preserve">for each location </w:t>
      </w:r>
      <w:r w:rsidR="00222B18">
        <w:rPr>
          <w:rFonts w:ascii="Times New Roman" w:hAnsi="Times New Roman"/>
        </w:rPr>
        <w:t xml:space="preserve">was then </w:t>
      </w:r>
      <w:r w:rsidR="00910D26" w:rsidRPr="00997053">
        <w:rPr>
          <w:rFonts w:ascii="Times New Roman" w:hAnsi="Times New Roman"/>
        </w:rPr>
        <w:t xml:space="preserve">quantified </w:t>
      </w:r>
      <w:r w:rsidR="00222B18">
        <w:rPr>
          <w:rFonts w:ascii="Times New Roman" w:hAnsi="Times New Roman"/>
        </w:rPr>
        <w:t xml:space="preserve">by computing </w:t>
      </w:r>
      <w:r w:rsidR="00910D26" w:rsidRPr="00997053">
        <w:rPr>
          <w:rFonts w:ascii="Times New Roman" w:hAnsi="Times New Roman"/>
        </w:rPr>
        <w:t>the proportion</w:t>
      </w:r>
      <w:r w:rsidR="008C223C">
        <w:rPr>
          <w:rFonts w:ascii="Times New Roman" w:hAnsi="Times New Roman"/>
        </w:rPr>
        <w:t>s</w:t>
      </w:r>
      <w:r w:rsidR="00910D26" w:rsidRPr="00997053">
        <w:rPr>
          <w:rFonts w:ascii="Times New Roman" w:hAnsi="Times New Roman"/>
        </w:rPr>
        <w:t xml:space="preserve"> of points contain</w:t>
      </w:r>
      <w:r w:rsidR="008C223C">
        <w:rPr>
          <w:rFonts w:ascii="Times New Roman" w:hAnsi="Times New Roman"/>
        </w:rPr>
        <w:t>ing</w:t>
      </w:r>
      <w:r w:rsidR="00910D26" w:rsidRPr="00997053">
        <w:rPr>
          <w:rFonts w:ascii="Times New Roman" w:hAnsi="Times New Roman"/>
        </w:rPr>
        <w:t xml:space="preserve"> seagrass </w:t>
      </w:r>
      <w:r w:rsidR="0090372D">
        <w:rPr>
          <w:rFonts w:ascii="Times New Roman" w:hAnsi="Times New Roman"/>
        </w:rPr>
        <w:t xml:space="preserve">as a function of depth </w:t>
      </w:r>
      <w:r w:rsidR="00910D26" w:rsidRPr="00997053">
        <w:rPr>
          <w:rFonts w:ascii="Times New Roman" w:hAnsi="Times New Roman"/>
        </w:rPr>
        <w:t>(</w:t>
      </w:r>
      <w:r w:rsidR="004536FC">
        <w:rPr>
          <w:rFonts w:ascii="Times New Roman" w:hAnsi="Times New Roman"/>
        </w:rPr>
        <w:t>Fig.</w:t>
      </w:r>
      <w:r w:rsidR="00A451DF">
        <w:rPr>
          <w:rFonts w:ascii="Times New Roman" w:hAnsi="Times New Roman"/>
        </w:rPr>
        <w:t xml:space="preserve"> 3a</w:t>
      </w:r>
      <w:r w:rsidR="00910D26" w:rsidRPr="00997053">
        <w:rPr>
          <w:rFonts w:ascii="Times New Roman" w:hAnsi="Times New Roman"/>
        </w:rPr>
        <w:t xml:space="preserve">). </w:t>
      </w:r>
      <w:r w:rsidR="008C223C">
        <w:rPr>
          <w:rFonts w:ascii="Times New Roman" w:hAnsi="Times New Roman"/>
        </w:rPr>
        <w:t>T</w:t>
      </w:r>
      <w:r w:rsidR="008C223C" w:rsidRPr="00997053">
        <w:rPr>
          <w:rFonts w:ascii="Times New Roman" w:hAnsi="Times New Roman"/>
        </w:rPr>
        <w:t xml:space="preserve">he </w:t>
      </w:r>
      <w:r w:rsidR="00910D26" w:rsidRPr="00997053">
        <w:rPr>
          <w:rFonts w:ascii="Times New Roman" w:hAnsi="Times New Roman"/>
        </w:rPr>
        <w:t xml:space="preserve">radius for selecting data </w:t>
      </w:r>
      <w:r w:rsidR="00A23AD4">
        <w:rPr>
          <w:rFonts w:ascii="Times New Roman" w:hAnsi="Times New Roman"/>
        </w:rPr>
        <w:t xml:space="preserve">was made large enough to encompass both </w:t>
      </w:r>
      <w:r w:rsidR="00910D26" w:rsidRPr="00997053">
        <w:rPr>
          <w:rFonts w:ascii="Times New Roman" w:hAnsi="Times New Roman"/>
        </w:rPr>
        <w:t xml:space="preserve">a sufficient number of </w:t>
      </w:r>
      <w:r w:rsidR="00A23AD4">
        <w:rPr>
          <w:rFonts w:ascii="Times New Roman" w:hAnsi="Times New Roman"/>
        </w:rPr>
        <w:t xml:space="preserve">data </w:t>
      </w:r>
      <w:r w:rsidR="00910D26" w:rsidRPr="00997053">
        <w:rPr>
          <w:rFonts w:ascii="Times New Roman" w:hAnsi="Times New Roman"/>
        </w:rPr>
        <w:lastRenderedPageBreak/>
        <w:t xml:space="preserve">points </w:t>
      </w:r>
      <w:r w:rsidR="005E1AEB">
        <w:rPr>
          <w:rFonts w:ascii="Times New Roman" w:hAnsi="Times New Roman"/>
        </w:rPr>
        <w:t>and a gradient in</w:t>
      </w:r>
      <w:r w:rsidR="0090372D">
        <w:rPr>
          <w:rFonts w:ascii="Times New Roman" w:hAnsi="Times New Roman"/>
        </w:rPr>
        <w:t xml:space="preserve"> seagrass coverage with respect to</w:t>
      </w:r>
      <w:r w:rsidR="005E1AEB">
        <w:rPr>
          <w:rFonts w:ascii="Times New Roman" w:hAnsi="Times New Roman"/>
        </w:rPr>
        <w:t xml:space="preserve"> water depth</w:t>
      </w:r>
      <w:r w:rsidR="00A23AD4">
        <w:rPr>
          <w:rFonts w:ascii="Times New Roman" w:hAnsi="Times New Roman"/>
        </w:rPr>
        <w:t>, but small enough to resolve spatial patterns.</w:t>
      </w:r>
      <w:r w:rsidR="00910D26" w:rsidRPr="00997053">
        <w:rPr>
          <w:rFonts w:ascii="Times New Roman" w:hAnsi="Times New Roman"/>
        </w:rPr>
        <w:t xml:space="preserve"> </w:t>
      </w:r>
      <w:r w:rsidR="0090372D">
        <w:rPr>
          <w:rFonts w:ascii="Times New Roman" w:hAnsi="Times New Roman"/>
        </w:rPr>
        <w:t xml:space="preserve">An overly large radius will decrease the spatial resolution of the resulting estimates and </w:t>
      </w:r>
      <w:r w:rsidR="00A23AD4">
        <w:rPr>
          <w:rFonts w:ascii="Times New Roman" w:hAnsi="Times New Roman"/>
        </w:rPr>
        <w:t xml:space="preserve">could </w:t>
      </w:r>
      <w:r w:rsidR="0090372D">
        <w:rPr>
          <w:rFonts w:ascii="Times New Roman" w:hAnsi="Times New Roman"/>
        </w:rPr>
        <w:t xml:space="preserve">encompass areas with differences in the depth distribution of seagrass. </w:t>
      </w:r>
      <w:r w:rsidR="00910D26" w:rsidRPr="00997053">
        <w:rPr>
          <w:rFonts w:ascii="Times New Roman" w:hAnsi="Times New Roman"/>
        </w:rPr>
        <w:t xml:space="preserve">In general, a sufficient radius will </w:t>
      </w:r>
      <w:r w:rsidR="006E5F44">
        <w:rPr>
          <w:rFonts w:ascii="Times New Roman" w:hAnsi="Times New Roman"/>
        </w:rPr>
        <w:t xml:space="preserve">result in </w:t>
      </w:r>
      <w:r w:rsidR="00910D26" w:rsidRPr="00997053">
        <w:rPr>
          <w:rFonts w:ascii="Times New Roman" w:hAnsi="Times New Roman"/>
        </w:rPr>
        <w:t xml:space="preserve">a plot </w:t>
      </w:r>
      <w:r w:rsidR="006E5F44">
        <w:rPr>
          <w:rFonts w:ascii="Times New Roman" w:hAnsi="Times New Roman"/>
        </w:rPr>
        <w:t xml:space="preserve">illustrating </w:t>
      </w:r>
      <w:r w:rsidR="00910D26" w:rsidRPr="00997053">
        <w:rPr>
          <w:rFonts w:ascii="Times New Roman" w:hAnsi="Times New Roman"/>
        </w:rPr>
        <w:t>a decreas</w:t>
      </w:r>
      <w:r w:rsidR="006E5F44">
        <w:rPr>
          <w:rFonts w:ascii="Times New Roman" w:hAnsi="Times New Roman"/>
        </w:rPr>
        <w:t>ing</w:t>
      </w:r>
      <w:r w:rsidR="00910D26" w:rsidRPr="00997053">
        <w:rPr>
          <w:rFonts w:ascii="Times New Roman" w:hAnsi="Times New Roman"/>
        </w:rPr>
        <w:t xml:space="preserve"> proportion of points </w:t>
      </w:r>
      <w:r w:rsidR="006E5F44">
        <w:rPr>
          <w:rFonts w:ascii="Times New Roman" w:hAnsi="Times New Roman"/>
        </w:rPr>
        <w:t xml:space="preserve">with </w:t>
      </w:r>
      <w:r w:rsidR="00910D26" w:rsidRPr="00997053">
        <w:rPr>
          <w:rFonts w:ascii="Times New Roman" w:hAnsi="Times New Roman"/>
        </w:rPr>
        <w:t>seagrass with increasing depth</w:t>
      </w:r>
      <w:r w:rsidR="000E66AA">
        <w:rPr>
          <w:rFonts w:ascii="Times New Roman" w:hAnsi="Times New Roman"/>
        </w:rPr>
        <w:t xml:space="preserve"> (</w:t>
      </w:r>
      <w:r w:rsidR="004536FC">
        <w:rPr>
          <w:rFonts w:ascii="Times New Roman" w:hAnsi="Times New Roman"/>
        </w:rPr>
        <w:t>Fig.</w:t>
      </w:r>
      <w:r w:rsidR="000E66AA">
        <w:rPr>
          <w:rFonts w:ascii="Times New Roman" w:hAnsi="Times New Roman"/>
        </w:rPr>
        <w:t xml:space="preserve"> 3).</w:t>
      </w:r>
    </w:p>
    <w:p w14:paraId="743C1D03" w14:textId="3455FFFB" w:rsidR="00884CD5" w:rsidRDefault="00884CD5" w:rsidP="0069309F">
      <w:pPr>
        <w:spacing w:before="0" w:after="0" w:line="360" w:lineRule="auto"/>
        <w:ind w:firstLine="720"/>
        <w:rPr>
          <w:rFonts w:ascii="Times New Roman" w:hAnsi="Times New Roman"/>
        </w:rPr>
      </w:pPr>
      <w:r>
        <w:rPr>
          <w:rFonts w:ascii="Times New Roman" w:hAnsi="Times New Roman"/>
        </w:rPr>
        <w:t xml:space="preserve">At </w:t>
      </w:r>
      <w:r w:rsidR="00910D26" w:rsidRPr="00997053">
        <w:rPr>
          <w:rFonts w:ascii="Times New Roman" w:hAnsi="Times New Roman"/>
        </w:rPr>
        <w:t xml:space="preserve">each location, a </w:t>
      </w:r>
      <w:r>
        <w:rPr>
          <w:rFonts w:ascii="Times New Roman" w:hAnsi="Times New Roman"/>
        </w:rPr>
        <w:t>logistic function was</w:t>
      </w:r>
      <w:r w:rsidRPr="00997053">
        <w:rPr>
          <w:rFonts w:ascii="Times New Roman" w:hAnsi="Times New Roman"/>
        </w:rPr>
        <w:t xml:space="preserve"> </w:t>
      </w:r>
      <w:r w:rsidR="00910D26" w:rsidRPr="00997053">
        <w:rPr>
          <w:rFonts w:ascii="Times New Roman" w:hAnsi="Times New Roman"/>
        </w:rPr>
        <w:t>fit</w:t>
      </w:r>
      <w:r>
        <w:rPr>
          <w:rFonts w:ascii="Times New Roman" w:hAnsi="Times New Roman"/>
        </w:rPr>
        <w:t>ted</w:t>
      </w:r>
      <w:r w:rsidR="00910D26" w:rsidRPr="00997053">
        <w:rPr>
          <w:rFonts w:ascii="Times New Roman" w:hAnsi="Times New Roman"/>
        </w:rPr>
        <w:t xml:space="preserve"> to the </w:t>
      </w:r>
      <w:r w:rsidR="0034000A">
        <w:rPr>
          <w:rFonts w:ascii="Times New Roman" w:hAnsi="Times New Roman"/>
        </w:rPr>
        <w:t xml:space="preserve">extracted </w:t>
      </w:r>
      <w:r w:rsidR="00910D26" w:rsidRPr="00997053">
        <w:rPr>
          <w:rFonts w:ascii="Times New Roman" w:hAnsi="Times New Roman"/>
        </w:rPr>
        <w:t>depth points using non-linear regression</w:t>
      </w:r>
      <w:r>
        <w:rPr>
          <w:rFonts w:ascii="Times New Roman" w:hAnsi="Times New Roman"/>
        </w:rPr>
        <w:t>,</w:t>
      </w:r>
      <w:r w:rsidR="00910D26" w:rsidRPr="00997053">
        <w:rPr>
          <w:rFonts w:ascii="Times New Roman" w:hAnsi="Times New Roman"/>
        </w:rPr>
        <w:t xml:space="preserve"> </w:t>
      </w:r>
      <w:r>
        <w:rPr>
          <w:rFonts w:ascii="Times New Roman" w:hAnsi="Times New Roman"/>
        </w:rPr>
        <w:t xml:space="preserve">quantifying </w:t>
      </w:r>
      <w:r w:rsidR="00910D26" w:rsidRPr="00997053">
        <w:rPr>
          <w:rFonts w:ascii="Times New Roman" w:hAnsi="Times New Roman"/>
        </w:rPr>
        <w:t xml:space="preserve">the </w:t>
      </w:r>
      <w:r>
        <w:rPr>
          <w:rFonts w:ascii="Times New Roman" w:hAnsi="Times New Roman"/>
        </w:rPr>
        <w:t xml:space="preserve">decrease </w:t>
      </w:r>
      <w:r w:rsidR="00910D26" w:rsidRPr="00997053">
        <w:rPr>
          <w:rFonts w:ascii="Times New Roman" w:hAnsi="Times New Roman"/>
        </w:rPr>
        <w:t>in seagrass</w:t>
      </w:r>
      <w:r>
        <w:rPr>
          <w:rFonts w:ascii="Times New Roman" w:hAnsi="Times New Roman"/>
        </w:rPr>
        <w:t xml:space="preserve"> cover with respect to </w:t>
      </w:r>
      <w:r w:rsidR="00910D26" w:rsidRPr="00997053">
        <w:rPr>
          <w:rFonts w:ascii="Times New Roman" w:hAnsi="Times New Roman"/>
        </w:rPr>
        <w:t>depth (</w:t>
      </w:r>
      <w:r>
        <w:rPr>
          <w:rFonts w:ascii="Times New Roman" w:hAnsi="Times New Roman"/>
        </w:rPr>
        <w:t xml:space="preserve">Equation 1; </w:t>
      </w:r>
      <w:r w:rsidR="004536FC">
        <w:rPr>
          <w:rFonts w:ascii="Times New Roman" w:hAnsi="Times New Roman"/>
        </w:rPr>
        <w:t>Fig.</w:t>
      </w:r>
      <w:r w:rsidR="00A451DF">
        <w:rPr>
          <w:rFonts w:ascii="Times New Roman" w:hAnsi="Times New Roman"/>
        </w:rPr>
        <w:t xml:space="preserve"> 3</w:t>
      </w:r>
      <w:r w:rsidR="00910D26" w:rsidRPr="00997053">
        <w:rPr>
          <w:rFonts w:ascii="Times New Roman" w:hAnsi="Times New Roman"/>
        </w:rPr>
        <w:t>)</w:t>
      </w:r>
      <w:r>
        <w:rPr>
          <w:rFonts w:ascii="Times New Roman" w:hAnsi="Times New Roman"/>
        </w:rPr>
        <w:t>:</w:t>
      </w:r>
    </w:p>
    <w:p w14:paraId="560EBB60" w14:textId="6E97D378" w:rsidR="00884CD5" w:rsidRPr="00660E87" w:rsidRDefault="001B6055" w:rsidP="00765D8B">
      <w:pPr>
        <w:spacing w:before="0" w:after="0" w:line="360" w:lineRule="auto"/>
        <w:ind w:left="2790"/>
        <w:rPr>
          <w:rFonts w:ascii="Times New Roman" w:hAnsi="Times New Roman"/>
        </w:rPr>
      </w:pPr>
      <w:r w:rsidRPr="00A9448D">
        <w:rPr>
          <w:rFonts w:ascii="Times New Roman" w:hAnsi="Times New Roman"/>
          <w:position w:val="-28"/>
        </w:rPr>
        <w:object w:dxaOrig="2340" w:dyaOrig="660" w14:anchorId="21C9CE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2pt;height:36pt" o:ole="">
            <v:imagedata r:id="rId14" o:title=""/>
          </v:shape>
          <o:OLEObject Type="Embed" ProgID="Equation.3" ShapeID="_x0000_i1025" DrawAspect="Content" ObjectID="_1530343425" r:id="rId15"/>
        </w:object>
      </w:r>
      <w:r w:rsidR="00884CD5">
        <w:rPr>
          <w:rFonts w:ascii="Times New Roman" w:hAnsi="Times New Roman"/>
        </w:rPr>
        <w:t xml:space="preserve"> </w:t>
      </w:r>
      <w:r w:rsidR="003F0A81">
        <w:rPr>
          <w:rFonts w:ascii="Times New Roman" w:hAnsi="Times New Roman"/>
        </w:rPr>
        <w:tab/>
      </w:r>
      <w:r w:rsidR="003F0A81">
        <w:rPr>
          <w:rFonts w:ascii="Times New Roman" w:hAnsi="Times New Roman"/>
        </w:rPr>
        <w:tab/>
      </w:r>
      <w:r w:rsidR="003F0A81">
        <w:rPr>
          <w:rFonts w:ascii="Times New Roman" w:hAnsi="Times New Roman"/>
        </w:rPr>
        <w:tab/>
      </w:r>
      <w:r w:rsidR="003F0A81">
        <w:rPr>
          <w:rFonts w:ascii="Times New Roman" w:hAnsi="Times New Roman"/>
        </w:rPr>
        <w:tab/>
      </w:r>
      <w:r w:rsidR="00884CD5">
        <w:rPr>
          <w:rFonts w:ascii="Times New Roman" w:hAnsi="Times New Roman"/>
        </w:rPr>
        <w:t>(1)</w:t>
      </w:r>
    </w:p>
    <w:p w14:paraId="44545FB8" w14:textId="102815C7" w:rsidR="000E66AA" w:rsidRDefault="00884CD5" w:rsidP="001A66BE">
      <w:pPr>
        <w:spacing w:before="0" w:after="0" w:line="360" w:lineRule="auto"/>
        <w:rPr>
          <w:rFonts w:ascii="Times New Roman" w:hAnsi="Times New Roman"/>
        </w:rPr>
      </w:pPr>
      <w:proofErr w:type="gramStart"/>
      <w:r w:rsidRPr="00997053">
        <w:rPr>
          <w:rFonts w:ascii="Times New Roman" w:hAnsi="Times New Roman"/>
        </w:rPr>
        <w:t>where</w:t>
      </w:r>
      <w:proofErr w:type="gramEnd"/>
      <w:r w:rsidRPr="00997053">
        <w:rPr>
          <w:rFonts w:ascii="Times New Roman" w:hAnsi="Times New Roman"/>
        </w:rPr>
        <w:t xml:space="preserve"> the proportion of points </w:t>
      </w:r>
      <w:r w:rsidR="00233E0E">
        <w:rPr>
          <w:rFonts w:ascii="Times New Roman" w:hAnsi="Times New Roman"/>
        </w:rPr>
        <w:t xml:space="preserve">with </w:t>
      </w:r>
      <w:r w:rsidRPr="00997053">
        <w:rPr>
          <w:rFonts w:ascii="Times New Roman" w:hAnsi="Times New Roman"/>
        </w:rPr>
        <w:t xml:space="preserve">seagrass </w:t>
      </w:r>
      <w:r w:rsidR="00233E0E">
        <w:rPr>
          <w:rFonts w:ascii="Times New Roman" w:hAnsi="Times New Roman"/>
        </w:rPr>
        <w:t>present</w:t>
      </w:r>
      <w:r w:rsidR="003F0A81">
        <w:rPr>
          <w:rFonts w:ascii="Times New Roman" w:hAnsi="Times New Roman"/>
        </w:rPr>
        <w:t xml:space="preserve">, </w:t>
      </w:r>
      <w:r w:rsidR="003F0A81" w:rsidRPr="00765D8B">
        <w:rPr>
          <w:rFonts w:ascii="Times New Roman" w:hAnsi="Times New Roman"/>
          <w:i/>
        </w:rPr>
        <w:t>P</w:t>
      </w:r>
      <w:r w:rsidR="003F0A81">
        <w:rPr>
          <w:rFonts w:ascii="Times New Roman" w:hAnsi="Times New Roman"/>
        </w:rPr>
        <w:t xml:space="preserve">, </w:t>
      </w:r>
      <w:r w:rsidR="00233E0E">
        <w:rPr>
          <w:rFonts w:ascii="Times New Roman" w:hAnsi="Times New Roman"/>
        </w:rPr>
        <w:t>within</w:t>
      </w:r>
      <w:r w:rsidRPr="00997053">
        <w:rPr>
          <w:rFonts w:ascii="Times New Roman" w:hAnsi="Times New Roman"/>
        </w:rPr>
        <w:t xml:space="preserve"> each depth</w:t>
      </w:r>
      <w:r w:rsidR="00233E0E">
        <w:rPr>
          <w:rFonts w:ascii="Times New Roman" w:hAnsi="Times New Roman"/>
        </w:rPr>
        <w:t xml:space="preserve"> bin</w:t>
      </w:r>
      <w:r w:rsidRPr="00997053">
        <w:rPr>
          <w:rFonts w:ascii="Times New Roman" w:hAnsi="Times New Roman"/>
        </w:rPr>
        <w:t xml:space="preserve">, </w:t>
      </w:r>
      <w:r w:rsidR="00637BB8">
        <w:rPr>
          <w:rFonts w:ascii="Times New Roman" w:hAnsi="Times New Roman"/>
        </w:rPr>
        <w:t xml:space="preserve">centered at </w:t>
      </w:r>
      <w:r>
        <w:rPr>
          <w:rFonts w:ascii="Times New Roman" w:hAnsi="Times New Roman"/>
          <w:i/>
        </w:rPr>
        <w:t>Z</w:t>
      </w:r>
      <w:r w:rsidRPr="00997053">
        <w:rPr>
          <w:rFonts w:ascii="Times New Roman" w:hAnsi="Times New Roman"/>
        </w:rPr>
        <w:t xml:space="preserve">, </w:t>
      </w:r>
      <w:r w:rsidR="007E0A3B">
        <w:rPr>
          <w:rFonts w:ascii="Times New Roman" w:hAnsi="Times New Roman"/>
        </w:rPr>
        <w:t>was</w:t>
      </w:r>
      <w:r w:rsidRPr="00997053">
        <w:rPr>
          <w:rFonts w:ascii="Times New Roman" w:hAnsi="Times New Roman"/>
        </w:rPr>
        <w:t xml:space="preserve"> defined by a logistic curve with an </w:t>
      </w:r>
      <w:r w:rsidR="003F0A81">
        <w:rPr>
          <w:rFonts w:ascii="Times New Roman" w:hAnsi="Times New Roman"/>
        </w:rPr>
        <w:t xml:space="preserve">upper </w:t>
      </w:r>
      <w:r w:rsidRPr="00997053">
        <w:rPr>
          <w:rFonts w:ascii="Times New Roman" w:hAnsi="Times New Roman"/>
        </w:rPr>
        <w:t xml:space="preserve">asymptote </w:t>
      </w:r>
      <w:r>
        <w:rPr>
          <w:rFonts w:ascii="Times New Roman" w:hAnsi="Times New Roman"/>
          <w:i/>
        </w:rPr>
        <w:t>α</w:t>
      </w:r>
      <w:r w:rsidRPr="00997053">
        <w:rPr>
          <w:rFonts w:ascii="Times New Roman" w:hAnsi="Times New Roman"/>
        </w:rPr>
        <w:t>, a</w:t>
      </w:r>
      <w:r w:rsidR="003F0A81">
        <w:rPr>
          <w:rFonts w:ascii="Times New Roman" w:hAnsi="Times New Roman"/>
        </w:rPr>
        <w:t>n</w:t>
      </w:r>
      <w:r w:rsidRPr="00997053">
        <w:rPr>
          <w:rFonts w:ascii="Times New Roman" w:hAnsi="Times New Roman"/>
        </w:rPr>
        <w:t xml:space="preserve"> inflection</w:t>
      </w:r>
      <w:r>
        <w:rPr>
          <w:rFonts w:ascii="Times New Roman" w:hAnsi="Times New Roman"/>
        </w:rPr>
        <w:t xml:space="preserve"> </w:t>
      </w:r>
      <w:r w:rsidR="003F0A81">
        <w:rPr>
          <w:rFonts w:ascii="Times New Roman" w:hAnsi="Times New Roman"/>
        </w:rPr>
        <w:t xml:space="preserve">point </w:t>
      </w:r>
      <w:r w:rsidRPr="00EF043C">
        <w:rPr>
          <w:rFonts w:ascii="Times New Roman" w:hAnsi="Times New Roman"/>
          <w:i/>
        </w:rPr>
        <w:t>β</w:t>
      </w:r>
      <w:r w:rsidRPr="00997053">
        <w:rPr>
          <w:rFonts w:ascii="Times New Roman" w:hAnsi="Times New Roman"/>
        </w:rPr>
        <w:t xml:space="preserve">, and a scale parameter </w:t>
      </w:r>
      <w:r w:rsidRPr="00EF043C">
        <w:rPr>
          <w:rFonts w:ascii="Times New Roman" w:hAnsi="Times New Roman"/>
          <w:i/>
        </w:rPr>
        <w:t>γ</w:t>
      </w:r>
      <w:r w:rsidRPr="00997053">
        <w:rPr>
          <w:rFonts w:ascii="Times New Roman" w:hAnsi="Times New Roman"/>
        </w:rPr>
        <w:t>.</w:t>
      </w:r>
      <w:r>
        <w:rPr>
          <w:rFonts w:ascii="Times New Roman" w:hAnsi="Times New Roman"/>
        </w:rPr>
        <w:t xml:space="preserve">  </w:t>
      </w:r>
      <w:r w:rsidR="00910D26" w:rsidRPr="00997053">
        <w:rPr>
          <w:rFonts w:ascii="Times New Roman" w:hAnsi="Times New Roman"/>
        </w:rPr>
        <w:t xml:space="preserve">The curve </w:t>
      </w:r>
      <w:r>
        <w:rPr>
          <w:rFonts w:ascii="Times New Roman" w:hAnsi="Times New Roman"/>
        </w:rPr>
        <w:t>was</w:t>
      </w:r>
      <w:r w:rsidRPr="00997053">
        <w:rPr>
          <w:rFonts w:ascii="Times New Roman" w:hAnsi="Times New Roman"/>
        </w:rPr>
        <w:t xml:space="preserve"> </w:t>
      </w:r>
      <w:r w:rsidR="00910D26" w:rsidRPr="00997053">
        <w:rPr>
          <w:rFonts w:ascii="Times New Roman" w:hAnsi="Times New Roman"/>
        </w:rPr>
        <w:t>fit</w:t>
      </w:r>
      <w:r>
        <w:rPr>
          <w:rFonts w:ascii="Times New Roman" w:hAnsi="Times New Roman"/>
        </w:rPr>
        <w:t>ted</w:t>
      </w:r>
      <w:r w:rsidR="00910D26" w:rsidRPr="00997053">
        <w:rPr>
          <w:rFonts w:ascii="Times New Roman" w:hAnsi="Times New Roman"/>
        </w:rPr>
        <w:t xml:space="preserve"> by minimizing the residual sums-of-squares with the Gauss-Newton algorithm (Bates and Chambers 1992)</w:t>
      </w:r>
      <w:r w:rsidR="00EB1F3A">
        <w:rPr>
          <w:rFonts w:ascii="Times New Roman" w:hAnsi="Times New Roman"/>
        </w:rPr>
        <w:t>.</w:t>
      </w:r>
      <w:r w:rsidR="007E0A3B">
        <w:rPr>
          <w:rFonts w:ascii="Times New Roman" w:hAnsi="Times New Roman"/>
        </w:rPr>
        <w:t xml:space="preserve">  Initial </w:t>
      </w:r>
      <w:r w:rsidR="00EB1F3A">
        <w:rPr>
          <w:rFonts w:ascii="Times New Roman" w:hAnsi="Times New Roman"/>
        </w:rPr>
        <w:t xml:space="preserve">parameter </w:t>
      </w:r>
      <w:r w:rsidR="007E0A3B">
        <w:rPr>
          <w:rFonts w:ascii="Times New Roman" w:hAnsi="Times New Roman"/>
        </w:rPr>
        <w:t>values</w:t>
      </w:r>
      <w:r w:rsidR="008A49F2">
        <w:rPr>
          <w:rFonts w:ascii="Times New Roman" w:hAnsi="Times New Roman"/>
        </w:rPr>
        <w:t xml:space="preserve"> for fitting</w:t>
      </w:r>
      <w:r w:rsidR="007E0A3B">
        <w:rPr>
          <w:rFonts w:ascii="Times New Roman" w:hAnsi="Times New Roman"/>
        </w:rPr>
        <w:t xml:space="preserve"> </w:t>
      </w:r>
      <w:r w:rsidR="00A01614">
        <w:rPr>
          <w:rFonts w:ascii="Times New Roman" w:hAnsi="Times New Roman"/>
        </w:rPr>
        <w:t>were estimated as</w:t>
      </w:r>
      <w:r w:rsidR="00EB1F3A">
        <w:rPr>
          <w:rFonts w:ascii="Times New Roman" w:hAnsi="Times New Roman"/>
        </w:rPr>
        <w:t xml:space="preserve"> </w:t>
      </w:r>
      <w:r w:rsidR="007E0A3B" w:rsidRPr="00765D8B">
        <w:rPr>
          <w:rFonts w:ascii="Symbol" w:hAnsi="Symbol"/>
        </w:rPr>
        <w:t></w:t>
      </w:r>
      <w:r w:rsidR="00A01614">
        <w:rPr>
          <w:rFonts w:ascii="Symbol" w:hAnsi="Symbol"/>
        </w:rPr>
        <w:t></w:t>
      </w:r>
      <w:proofErr w:type="gramStart"/>
      <w:r w:rsidR="00A01614">
        <w:rPr>
          <w:rFonts w:ascii="Times New Roman" w:hAnsi="Times New Roman"/>
        </w:rPr>
        <w:t>max(</w:t>
      </w:r>
      <w:proofErr w:type="gramEnd"/>
      <w:r w:rsidR="00A01614" w:rsidRPr="00765D8B">
        <w:rPr>
          <w:rFonts w:ascii="Times New Roman" w:hAnsi="Times New Roman"/>
          <w:i/>
        </w:rPr>
        <w:t>P</w:t>
      </w:r>
      <w:r w:rsidR="00EB1F3A">
        <w:rPr>
          <w:rFonts w:ascii="Times New Roman" w:hAnsi="Times New Roman"/>
        </w:rPr>
        <w:t>),</w:t>
      </w:r>
      <w:r w:rsidR="00A01614">
        <w:rPr>
          <w:rFonts w:ascii="Times New Roman" w:hAnsi="Times New Roman"/>
        </w:rPr>
        <w:t xml:space="preserve"> </w:t>
      </w:r>
      <w:r w:rsidR="003F0A81" w:rsidRPr="00765D8B">
        <w:rPr>
          <w:rFonts w:ascii="Symbol" w:hAnsi="Symbol"/>
        </w:rPr>
        <w:t></w:t>
      </w:r>
      <w:r w:rsidR="00A01614">
        <w:rPr>
          <w:rFonts w:ascii="Times New Roman" w:hAnsi="Times New Roman"/>
        </w:rPr>
        <w:t>=median(</w:t>
      </w:r>
      <w:r w:rsidR="00A01614" w:rsidRPr="00765D8B">
        <w:rPr>
          <w:rFonts w:ascii="Times New Roman" w:hAnsi="Times New Roman"/>
          <w:i/>
        </w:rPr>
        <w:t>Z</w:t>
      </w:r>
      <w:r w:rsidR="00EB1F3A">
        <w:rPr>
          <w:rFonts w:ascii="Times New Roman" w:hAnsi="Times New Roman"/>
        </w:rPr>
        <w:t>) and</w:t>
      </w:r>
      <w:r w:rsidR="00A01614">
        <w:rPr>
          <w:rFonts w:ascii="Times New Roman" w:hAnsi="Times New Roman"/>
        </w:rPr>
        <w:t xml:space="preserve"> </w:t>
      </w:r>
      <w:r w:rsidR="00A01614" w:rsidRPr="00765D8B">
        <w:rPr>
          <w:rFonts w:ascii="Symbol" w:hAnsi="Symbol"/>
        </w:rPr>
        <w:t></w:t>
      </w:r>
      <w:r w:rsidR="00A01614">
        <w:rPr>
          <w:rFonts w:ascii="Times New Roman" w:hAnsi="Times New Roman"/>
        </w:rPr>
        <w:t>=75</w:t>
      </w:r>
      <w:r w:rsidR="00A01614" w:rsidRPr="00765D8B">
        <w:rPr>
          <w:rFonts w:ascii="Times New Roman" w:hAnsi="Times New Roman"/>
          <w:vertAlign w:val="superscript"/>
        </w:rPr>
        <w:t>th</w:t>
      </w:r>
      <w:r w:rsidR="00A01614">
        <w:rPr>
          <w:rFonts w:ascii="Times New Roman" w:hAnsi="Times New Roman"/>
        </w:rPr>
        <w:t xml:space="preserve"> percentile(</w:t>
      </w:r>
      <w:r w:rsidR="00A01614" w:rsidRPr="00765D8B">
        <w:rPr>
          <w:rFonts w:ascii="Times New Roman" w:hAnsi="Times New Roman"/>
          <w:i/>
        </w:rPr>
        <w:t>Z</w:t>
      </w:r>
      <w:r w:rsidR="00A01614">
        <w:rPr>
          <w:rFonts w:ascii="Times New Roman" w:hAnsi="Times New Roman"/>
        </w:rPr>
        <w:t>)</w:t>
      </w:r>
      <w:r w:rsidR="003F0A81">
        <w:rPr>
          <w:rFonts w:ascii="Times New Roman" w:hAnsi="Times New Roman"/>
        </w:rPr>
        <w:t xml:space="preserve"> </w:t>
      </w:r>
      <w:r w:rsidR="00A01614">
        <w:rPr>
          <w:rFonts w:ascii="Times New Roman" w:hAnsi="Times New Roman"/>
        </w:rPr>
        <w:t>-</w:t>
      </w:r>
      <w:r w:rsidR="003F0A81">
        <w:rPr>
          <w:rFonts w:ascii="Times New Roman" w:hAnsi="Times New Roman"/>
        </w:rPr>
        <w:t xml:space="preserve"> </w:t>
      </w:r>
      <w:r w:rsidR="00A01614">
        <w:rPr>
          <w:rFonts w:ascii="Times New Roman" w:hAnsi="Times New Roman"/>
        </w:rPr>
        <w:t>median(</w:t>
      </w:r>
      <w:r w:rsidR="00A01614" w:rsidRPr="00765D8B">
        <w:rPr>
          <w:rFonts w:ascii="Times New Roman" w:hAnsi="Times New Roman"/>
          <w:i/>
        </w:rPr>
        <w:t>Z</w:t>
      </w:r>
      <w:r w:rsidR="00A01614">
        <w:rPr>
          <w:rFonts w:ascii="Times New Roman" w:hAnsi="Times New Roman"/>
        </w:rPr>
        <w:t xml:space="preserve">).  </w:t>
      </w:r>
      <w:r w:rsidR="007E0A3B">
        <w:rPr>
          <w:rFonts w:ascii="Times New Roman" w:hAnsi="Times New Roman"/>
        </w:rPr>
        <w:t xml:space="preserve">The maximum rate of </w:t>
      </w:r>
      <w:r w:rsidR="00EB1F3A">
        <w:rPr>
          <w:rFonts w:ascii="Times New Roman" w:hAnsi="Times New Roman"/>
        </w:rPr>
        <w:t xml:space="preserve">decrease </w:t>
      </w:r>
      <w:r w:rsidR="007E0A3B">
        <w:rPr>
          <w:rFonts w:ascii="Times New Roman" w:hAnsi="Times New Roman"/>
        </w:rPr>
        <w:t>in seagrass coverage</w:t>
      </w:r>
      <w:r w:rsidR="000E66AA">
        <w:rPr>
          <w:rFonts w:ascii="Times New Roman" w:hAnsi="Times New Roman"/>
        </w:rPr>
        <w:t xml:space="preserve"> </w:t>
      </w:r>
      <w:r w:rsidR="007E0A3B">
        <w:rPr>
          <w:rFonts w:ascii="Times New Roman" w:hAnsi="Times New Roman"/>
        </w:rPr>
        <w:t xml:space="preserve">respect to </w:t>
      </w:r>
      <w:r w:rsidR="007E0A3B" w:rsidRPr="00765D8B">
        <w:rPr>
          <w:rFonts w:ascii="Times New Roman" w:hAnsi="Times New Roman"/>
          <w:i/>
        </w:rPr>
        <w:t>Z</w:t>
      </w:r>
      <w:r w:rsidR="007E0A3B">
        <w:rPr>
          <w:rFonts w:ascii="Times New Roman" w:hAnsi="Times New Roman"/>
        </w:rPr>
        <w:t xml:space="preserve"> </w:t>
      </w:r>
      <w:r w:rsidR="000E66AA">
        <w:rPr>
          <w:rFonts w:ascii="Times New Roman" w:hAnsi="Times New Roman"/>
        </w:rPr>
        <w:t xml:space="preserve">is </w:t>
      </w:r>
      <m:oMath>
        <m:f>
          <m:fPr>
            <m:type m:val="lin"/>
            <m:ctrlPr>
              <w:rPr>
                <w:rFonts w:ascii="Cambria Math" w:hAnsi="Cambria Math"/>
                <w:i/>
              </w:rPr>
            </m:ctrlPr>
          </m:fPr>
          <m:num>
            <m:r>
              <w:rPr>
                <w:rFonts w:ascii="Cambria Math" w:hAnsi="Cambria Math"/>
              </w:rPr>
              <m:t>-α</m:t>
            </m:r>
          </m:num>
          <m:den>
            <m:r>
              <w:rPr>
                <w:rFonts w:ascii="Cambria Math" w:hAnsi="Cambria Math"/>
              </w:rPr>
              <m:t>4γ</m:t>
            </m:r>
          </m:den>
        </m:f>
      </m:oMath>
      <w:r w:rsidR="000E66AA">
        <w:rPr>
          <w:rFonts w:ascii="Times New Roman" w:hAnsi="Times New Roman"/>
        </w:rPr>
        <w:t xml:space="preserve"> and </w:t>
      </w:r>
      <w:r w:rsidR="007E0A3B">
        <w:rPr>
          <w:rFonts w:ascii="Times New Roman" w:hAnsi="Times New Roman"/>
        </w:rPr>
        <w:t xml:space="preserve">occurs at </w:t>
      </w:r>
      <w:r w:rsidR="007E0A3B" w:rsidRPr="00765D8B">
        <w:rPr>
          <w:rFonts w:ascii="Times New Roman" w:hAnsi="Times New Roman"/>
          <w:i/>
        </w:rPr>
        <w:t>Z</w:t>
      </w:r>
      <w:r w:rsidR="007E0A3B">
        <w:rPr>
          <w:rFonts w:ascii="Times New Roman" w:hAnsi="Times New Roman"/>
        </w:rPr>
        <w:t>=</w:t>
      </w:r>
      <w:r w:rsidR="00A01614">
        <w:rPr>
          <w:rFonts w:ascii="Symbol" w:hAnsi="Symbol"/>
        </w:rPr>
        <w:t></w:t>
      </w:r>
      <w:r w:rsidR="000E66AA">
        <w:rPr>
          <w:rFonts w:ascii="Times New Roman" w:hAnsi="Times New Roman"/>
        </w:rPr>
        <w:t xml:space="preserve">.  </w:t>
      </w:r>
      <w:r w:rsidR="00EB1F3A">
        <w:rPr>
          <w:rFonts w:ascii="Times New Roman" w:hAnsi="Times New Roman"/>
        </w:rPr>
        <w:t>The</w:t>
      </w:r>
      <w:r w:rsidR="00706876">
        <w:rPr>
          <w:rFonts w:ascii="Times New Roman" w:hAnsi="Times New Roman"/>
        </w:rPr>
        <w:t xml:space="preserve"> </w:t>
      </w:r>
      <w:r w:rsidR="00EB1F3A">
        <w:rPr>
          <w:rFonts w:ascii="Times New Roman" w:hAnsi="Times New Roman"/>
        </w:rPr>
        <w:t>tangent</w:t>
      </w:r>
      <w:r w:rsidR="00447D6A">
        <w:rPr>
          <w:rFonts w:ascii="Times New Roman" w:hAnsi="Times New Roman"/>
        </w:rPr>
        <w:t xml:space="preserve"> </w:t>
      </w:r>
      <w:r w:rsidR="000E66AA">
        <w:rPr>
          <w:rFonts w:ascii="Times New Roman" w:hAnsi="Times New Roman"/>
        </w:rPr>
        <w:t xml:space="preserve">at </w:t>
      </w:r>
      <w:r w:rsidR="000E66AA" w:rsidRPr="00905085">
        <w:rPr>
          <w:rFonts w:ascii="Times New Roman" w:hAnsi="Times New Roman"/>
          <w:i/>
        </w:rPr>
        <w:t>Z</w:t>
      </w:r>
      <w:r w:rsidR="000E66AA">
        <w:rPr>
          <w:rFonts w:ascii="Times New Roman" w:hAnsi="Times New Roman"/>
        </w:rPr>
        <w:t>=</w:t>
      </w:r>
      <w:r w:rsidR="000E66AA">
        <w:rPr>
          <w:rFonts w:ascii="Symbol" w:hAnsi="Symbol"/>
        </w:rPr>
        <w:t></w:t>
      </w:r>
      <w:r w:rsidR="000E66AA">
        <w:rPr>
          <w:rFonts w:ascii="Times New Roman" w:hAnsi="Times New Roman"/>
        </w:rPr>
        <w:t xml:space="preserve"> </w:t>
      </w:r>
      <w:r w:rsidR="00447D6A">
        <w:rPr>
          <w:rFonts w:ascii="Times New Roman" w:hAnsi="Times New Roman"/>
        </w:rPr>
        <w:t>passes through</w:t>
      </w:r>
      <w:r w:rsidR="000E66AA">
        <w:rPr>
          <w:rFonts w:ascii="Times New Roman" w:hAnsi="Times New Roman"/>
        </w:rPr>
        <w:t xml:space="preserve"> the line P=</w:t>
      </w:r>
      <w:r w:rsidR="000E66AA" w:rsidRPr="00765D8B">
        <w:rPr>
          <w:rFonts w:ascii="Symbol" w:hAnsi="Symbol"/>
        </w:rPr>
        <w:t></w:t>
      </w:r>
      <w:r w:rsidR="00447D6A">
        <w:rPr>
          <w:rFonts w:ascii="Times New Roman" w:hAnsi="Times New Roman"/>
        </w:rPr>
        <w:t xml:space="preserve"> </w:t>
      </w:r>
      <w:r w:rsidR="000E66AA">
        <w:rPr>
          <w:rFonts w:ascii="Times New Roman" w:hAnsi="Times New Roman"/>
        </w:rPr>
        <w:t>at Z=</w:t>
      </w:r>
      <w:r w:rsidR="000E66AA">
        <w:rPr>
          <w:rFonts w:ascii="Symbol" w:hAnsi="Symbol"/>
        </w:rPr>
        <w:t></w:t>
      </w:r>
      <w:r w:rsidR="000E66AA" w:rsidRPr="00765D8B">
        <w:rPr>
          <w:rFonts w:ascii="Symbol" w:hAnsi="Symbol"/>
        </w:rPr>
        <w:t></w:t>
      </w:r>
      <w:r w:rsidR="000E66AA" w:rsidRPr="00765D8B">
        <w:rPr>
          <w:rFonts w:ascii="Symbol" w:hAnsi="Symbol"/>
        </w:rPr>
        <w:t></w:t>
      </w:r>
      <w:r w:rsidR="000E66AA" w:rsidRPr="00765D8B">
        <w:rPr>
          <w:rFonts w:ascii="Symbol" w:hAnsi="Symbol"/>
        </w:rPr>
        <w:t></w:t>
      </w:r>
      <w:r w:rsidR="000E66AA">
        <w:rPr>
          <w:rFonts w:ascii="Times New Roman" w:hAnsi="Times New Roman"/>
        </w:rPr>
        <w:t xml:space="preserve"> and through P=0 at Z=</w:t>
      </w:r>
      <w:r w:rsidR="000E66AA">
        <w:rPr>
          <w:rFonts w:ascii="Symbol" w:hAnsi="Symbol"/>
        </w:rPr>
        <w:t></w:t>
      </w:r>
      <w:r w:rsidR="000E66AA">
        <w:rPr>
          <w:rFonts w:ascii="Symbol" w:hAnsi="Symbol"/>
        </w:rPr>
        <w:t></w:t>
      </w:r>
      <w:r w:rsidR="000E66AA" w:rsidRPr="00905085">
        <w:rPr>
          <w:rFonts w:ascii="Symbol" w:hAnsi="Symbol"/>
        </w:rPr>
        <w:t></w:t>
      </w:r>
      <w:r w:rsidR="000E66AA" w:rsidRPr="00905085">
        <w:rPr>
          <w:rFonts w:ascii="Symbol" w:hAnsi="Symbol"/>
        </w:rPr>
        <w:t></w:t>
      </w:r>
      <w:r w:rsidR="008F2A00">
        <w:rPr>
          <w:rFonts w:ascii="Symbol" w:hAnsi="Symbol"/>
        </w:rPr>
        <w:t></w:t>
      </w:r>
      <w:r w:rsidR="008F2A00">
        <w:rPr>
          <w:rFonts w:ascii="Symbol" w:hAnsi="Symbol"/>
        </w:rPr>
        <w:t></w:t>
      </w:r>
      <w:r w:rsidR="008F2A00">
        <w:rPr>
          <w:rFonts w:ascii="Symbol" w:hAnsi="Symbol"/>
        </w:rPr>
        <w:t></w:t>
      </w:r>
      <w:r w:rsidR="000E66AA">
        <w:rPr>
          <w:rFonts w:ascii="Times New Roman" w:hAnsi="Times New Roman"/>
        </w:rPr>
        <w:t xml:space="preserve">The three seagrass depth of colonization metrics were defined </w:t>
      </w:r>
      <w:r w:rsidR="00C6156E">
        <w:rPr>
          <w:rFonts w:ascii="Times New Roman" w:hAnsi="Times New Roman"/>
        </w:rPr>
        <w:t>in terms of these reference values</w:t>
      </w:r>
      <w:r w:rsidR="00637320">
        <w:rPr>
          <w:rFonts w:ascii="Times New Roman" w:hAnsi="Times New Roman"/>
        </w:rPr>
        <w:t xml:space="preserve"> as follows</w:t>
      </w:r>
      <w:r w:rsidR="00C6156E">
        <w:rPr>
          <w:rFonts w:ascii="Times New Roman" w:hAnsi="Times New Roman"/>
        </w:rPr>
        <w:t>:</w:t>
      </w:r>
    </w:p>
    <w:p w14:paraId="118827B4" w14:textId="7FBE5542" w:rsidR="00C6156E" w:rsidRPr="00765D8B" w:rsidRDefault="0094612B" w:rsidP="00C6156E">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c,min</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β-2γ,0</m:t>
                </m:r>
              </m:e>
            </m:d>
          </m:e>
        </m:func>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(2)</w:t>
      </w:r>
    </w:p>
    <w:p w14:paraId="422563FE" w14:textId="07BDA07B" w:rsidR="00C6156E" w:rsidRDefault="0094612B" w:rsidP="00C6156E">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c,max</m:t>
            </m:r>
          </m:sub>
        </m:sSub>
        <m:r>
          <w:rPr>
            <w:rFonts w:ascii="Cambria Math" w:hAnsi="Cambria Math"/>
          </w:rPr>
          <m:t>=</m:t>
        </m:r>
        <m:r>
          <m:rPr>
            <m:sty m:val="p"/>
          </m:rPr>
          <w:rPr>
            <w:rFonts w:ascii="Cambria Math" w:hAnsi="Cambria Math"/>
          </w:rPr>
          <m:t>β+2γ</m:t>
        </m:r>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(3)</w:t>
      </w:r>
    </w:p>
    <w:p w14:paraId="559F6D1E" w14:textId="1550E7E7" w:rsidR="00C6156E" w:rsidRDefault="0094612B" w:rsidP="00765D8B">
      <w:pPr>
        <w:spacing w:before="0" w:after="0" w:line="360" w:lineRule="auto"/>
        <w:ind w:left="1440"/>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c,med</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β</m:t>
                  </m:r>
                </m:e>
                <m:e>
                  <m:r>
                    <m:rPr>
                      <m:nor/>
                    </m:rPr>
                    <w:rPr>
                      <w:rFonts w:ascii="Cambria Math" w:hAnsi="Cambria Math"/>
                    </w:rPr>
                    <m:t xml:space="preserve">  when β-2γ&gt;0</m:t>
                  </m:r>
                </m:e>
              </m:mr>
              <m:mr>
                <m:e>
                  <m:f>
                    <m:fPr>
                      <m:type m:val="lin"/>
                      <m:ctrlPr>
                        <w:rPr>
                          <w:rFonts w:ascii="Cambria Math" w:hAnsi="Cambria Math"/>
                          <w:i/>
                        </w:rPr>
                      </m:ctrlPr>
                    </m:fPr>
                    <m:num>
                      <m:d>
                        <m:dPr>
                          <m:ctrlPr>
                            <w:rPr>
                              <w:rFonts w:ascii="Cambria Math" w:hAnsi="Cambria Math"/>
                              <w:i/>
                            </w:rPr>
                          </m:ctrlPr>
                        </m:dPr>
                        <m:e>
                          <m:r>
                            <w:rPr>
                              <w:rFonts w:ascii="Cambria Math" w:hAnsi="Cambria Math"/>
                            </w:rPr>
                            <m:t>β+2γ</m:t>
                          </m:r>
                        </m:e>
                      </m:d>
                    </m:num>
                    <m:den>
                      <m:r>
                        <w:rPr>
                          <w:rFonts w:ascii="Cambria Math" w:hAnsi="Cambria Math"/>
                        </w:rPr>
                        <m:t>2</m:t>
                      </m:r>
                    </m:den>
                  </m:f>
                </m:e>
                <m:e>
                  <m:r>
                    <m:rPr>
                      <m:nor/>
                    </m:rPr>
                    <w:rPr>
                      <w:rFonts w:ascii="Cambria Math" w:hAnsi="Cambria Math"/>
                    </w:rPr>
                    <m:t xml:space="preserve">otherwise     </m:t>
                  </m:r>
                </m:e>
              </m:mr>
            </m:m>
          </m:e>
        </m:d>
      </m:oMath>
      <w:r w:rsidR="00906EE9">
        <w:rPr>
          <w:rFonts w:ascii="Times New Roman" w:hAnsi="Times New Roman"/>
        </w:rPr>
        <w:tab/>
      </w:r>
      <w:r w:rsidR="00906EE9">
        <w:rPr>
          <w:rFonts w:ascii="Times New Roman" w:hAnsi="Times New Roman"/>
        </w:rPr>
        <w:tab/>
      </w:r>
      <w:r w:rsidR="00906EE9">
        <w:rPr>
          <w:rFonts w:ascii="Times New Roman" w:hAnsi="Times New Roman"/>
        </w:rPr>
        <w:tab/>
      </w:r>
      <w:r w:rsidR="00906EE9">
        <w:rPr>
          <w:rFonts w:ascii="Times New Roman" w:hAnsi="Times New Roman"/>
        </w:rPr>
        <w:tab/>
        <w:t>(4)</w:t>
      </w:r>
    </w:p>
    <w:p w14:paraId="2905920A" w14:textId="6D4C309F" w:rsidR="00906EE9" w:rsidRDefault="00637320">
      <w:pPr>
        <w:spacing w:before="0" w:after="0" w:line="360" w:lineRule="auto"/>
        <w:ind w:firstLine="720"/>
        <w:rPr>
          <w:rFonts w:ascii="Times New Roman" w:hAnsi="Times New Roman"/>
        </w:rPr>
      </w:pPr>
      <w:r>
        <w:rPr>
          <w:rFonts w:ascii="Times New Roman" w:hAnsi="Times New Roman"/>
        </w:rPr>
        <w:t>Several quality control measures were implemented to red</w:t>
      </w:r>
      <w:r w:rsidR="00194523">
        <w:rPr>
          <w:rFonts w:ascii="Times New Roman" w:hAnsi="Times New Roman"/>
        </w:rPr>
        <w:t xml:space="preserve">uce spurious estimates. First, </w:t>
      </w:r>
      <w:proofErr w:type="spellStart"/>
      <w:r>
        <w:rPr>
          <w:rFonts w:ascii="Times New Roman" w:hAnsi="Times New Roman"/>
        </w:rPr>
        <w:t>Z</w:t>
      </w:r>
      <w:r w:rsidRPr="00765D8B">
        <w:rPr>
          <w:rFonts w:ascii="Times New Roman" w:hAnsi="Times New Roman"/>
          <w:vertAlign w:val="subscript"/>
        </w:rPr>
        <w:t>c</w:t>
      </w:r>
      <w:proofErr w:type="spellEnd"/>
      <w:r>
        <w:rPr>
          <w:rFonts w:ascii="Times New Roman" w:hAnsi="Times New Roman"/>
        </w:rPr>
        <w:t xml:space="preserve"> parameters</w:t>
      </w:r>
      <w:r w:rsidR="007B5B5D">
        <w:rPr>
          <w:rFonts w:ascii="Times New Roman" w:hAnsi="Times New Roman"/>
        </w:rPr>
        <w:t xml:space="preserve"> (i.e., depth of colonization)</w:t>
      </w:r>
      <w:r>
        <w:rPr>
          <w:rFonts w:ascii="Times New Roman" w:hAnsi="Times New Roman"/>
        </w:rPr>
        <w:t xml:space="preserve"> were estimated </w:t>
      </w:r>
      <w:r w:rsidR="00910D26" w:rsidRPr="00997053">
        <w:rPr>
          <w:rFonts w:ascii="Times New Roman" w:hAnsi="Times New Roman"/>
        </w:rPr>
        <w:t xml:space="preserve">only if </w:t>
      </w:r>
      <w:r w:rsidR="007B5B5D">
        <w:rPr>
          <w:rFonts w:ascii="Times New Roman" w:hAnsi="Times New Roman"/>
        </w:rPr>
        <w:t xml:space="preserve">the </w:t>
      </w:r>
      <w:r w:rsidR="00910D26" w:rsidRPr="00997053">
        <w:rPr>
          <w:rFonts w:ascii="Times New Roman" w:hAnsi="Times New Roman"/>
        </w:rPr>
        <w:t xml:space="preserve">number of seagrass depth points </w:t>
      </w:r>
      <w:r w:rsidR="007B5B5D">
        <w:rPr>
          <w:rFonts w:ascii="Times New Roman" w:hAnsi="Times New Roman"/>
        </w:rPr>
        <w:t xml:space="preserve">was sufficient for the </w:t>
      </w:r>
      <w:r w:rsidR="00910D26" w:rsidRPr="00997053">
        <w:rPr>
          <w:rFonts w:ascii="Times New Roman" w:hAnsi="Times New Roman"/>
        </w:rPr>
        <w:t>logistic curve</w:t>
      </w:r>
      <w:r>
        <w:rPr>
          <w:rFonts w:ascii="Times New Roman" w:hAnsi="Times New Roman"/>
        </w:rPr>
        <w:t xml:space="preserve"> </w:t>
      </w:r>
      <w:r w:rsidR="007B5B5D">
        <w:rPr>
          <w:rFonts w:ascii="Times New Roman" w:hAnsi="Times New Roman"/>
        </w:rPr>
        <w:t xml:space="preserve">to be </w:t>
      </w:r>
      <w:r>
        <w:rPr>
          <w:rFonts w:ascii="Times New Roman" w:hAnsi="Times New Roman"/>
        </w:rPr>
        <w:t>estimable</w:t>
      </w:r>
      <w:r w:rsidR="00910D26" w:rsidRPr="00997053">
        <w:rPr>
          <w:rFonts w:ascii="Times New Roman" w:hAnsi="Times New Roman"/>
        </w:rPr>
        <w:t xml:space="preserve">. Second, estimates were provided only if </w:t>
      </w:r>
      <w:r>
        <w:rPr>
          <w:rFonts w:ascii="Times New Roman" w:hAnsi="Times New Roman"/>
        </w:rPr>
        <w:t xml:space="preserve">the fitted value for </w:t>
      </w:r>
      <w:r w:rsidRPr="00765D8B">
        <w:rPr>
          <w:rFonts w:ascii="Symbol" w:hAnsi="Symbol"/>
        </w:rPr>
        <w:t></w:t>
      </w:r>
      <w:r>
        <w:rPr>
          <w:rFonts w:ascii="Times New Roman" w:hAnsi="Times New Roman"/>
        </w:rPr>
        <w:t xml:space="preserve">, the inflection </w:t>
      </w:r>
      <w:r w:rsidR="00910D26" w:rsidRPr="00997053">
        <w:rPr>
          <w:rFonts w:ascii="Times New Roman" w:hAnsi="Times New Roman"/>
        </w:rPr>
        <w:t>point on the logistic curve</w:t>
      </w:r>
      <w:r>
        <w:rPr>
          <w:rFonts w:ascii="Times New Roman" w:hAnsi="Times New Roman"/>
        </w:rPr>
        <w:t xml:space="preserve">, was within the range of depth, Z, in the data.  It was possible for </w:t>
      </w:r>
      <w:r w:rsidRPr="00765D8B">
        <w:rPr>
          <w:rFonts w:ascii="Symbol" w:hAnsi="Symbol"/>
        </w:rPr>
        <w:t></w:t>
      </w:r>
      <w:r>
        <w:rPr>
          <w:rFonts w:ascii="Times New Roman" w:hAnsi="Times New Roman"/>
        </w:rPr>
        <w:t>-2</w:t>
      </w:r>
      <w:r w:rsidRPr="00765D8B">
        <w:rPr>
          <w:rFonts w:ascii="Symbol" w:hAnsi="Symbol"/>
        </w:rPr>
        <w:t></w:t>
      </w:r>
      <w:r>
        <w:rPr>
          <w:rFonts w:ascii="Times New Roman" w:hAnsi="Times New Roman"/>
        </w:rPr>
        <w:t xml:space="preserve"> to </w:t>
      </w:r>
      <w:r w:rsidR="00906EE9">
        <w:rPr>
          <w:rFonts w:ascii="Times New Roman" w:hAnsi="Times New Roman"/>
        </w:rPr>
        <w:t>be less than zero, and this was common when seagrass cover declined immediately as depth increased from zero (</w:t>
      </w:r>
      <w:r w:rsidR="004536FC">
        <w:rPr>
          <w:rFonts w:ascii="Times New Roman" w:hAnsi="Times New Roman"/>
        </w:rPr>
        <w:t>Fig.</w:t>
      </w:r>
      <w:r w:rsidR="00906EE9">
        <w:rPr>
          <w:rFonts w:ascii="Times New Roman" w:hAnsi="Times New Roman"/>
        </w:rPr>
        <w:t xml:space="preserve"> 3B).  In these cases, </w:t>
      </w:r>
      <w:proofErr w:type="spellStart"/>
      <w:r w:rsidR="00906EE9" w:rsidRPr="00097AD1">
        <w:rPr>
          <w:rFonts w:ascii="Times New Roman" w:hAnsi="Times New Roman"/>
          <w:i/>
        </w:rPr>
        <w:t>Z</w:t>
      </w:r>
      <w:r w:rsidR="00906EE9" w:rsidRPr="00097AD1">
        <w:rPr>
          <w:rFonts w:ascii="Times New Roman" w:hAnsi="Times New Roman"/>
          <w:i/>
          <w:vertAlign w:val="subscript"/>
        </w:rPr>
        <w:t>c</w:t>
      </w:r>
      <w:proofErr w:type="gramStart"/>
      <w:r w:rsidR="00906EE9" w:rsidRPr="00097AD1">
        <w:rPr>
          <w:rFonts w:ascii="Times New Roman" w:hAnsi="Times New Roman"/>
          <w:i/>
          <w:vertAlign w:val="subscript"/>
        </w:rPr>
        <w:t>,min</w:t>
      </w:r>
      <w:proofErr w:type="spellEnd"/>
      <w:proofErr w:type="gramEnd"/>
      <w:r w:rsidR="00906EE9">
        <w:rPr>
          <w:rFonts w:ascii="Times New Roman" w:hAnsi="Times New Roman"/>
        </w:rPr>
        <w:t>=</w:t>
      </w:r>
      <w:r w:rsidR="007B5B5D">
        <w:rPr>
          <w:rFonts w:ascii="Times New Roman" w:hAnsi="Times New Roman"/>
        </w:rPr>
        <w:t xml:space="preserve"> </w:t>
      </w:r>
      <w:r w:rsidR="00906EE9">
        <w:rPr>
          <w:rFonts w:ascii="Times New Roman" w:hAnsi="Times New Roman"/>
        </w:rPr>
        <w:t xml:space="preserve">0 and </w:t>
      </w:r>
      <w:proofErr w:type="spellStart"/>
      <w:r w:rsidR="00906EE9" w:rsidRPr="005F158F">
        <w:rPr>
          <w:rFonts w:ascii="Times New Roman" w:hAnsi="Times New Roman"/>
          <w:i/>
        </w:rPr>
        <w:t>Z</w:t>
      </w:r>
      <w:r w:rsidR="00906EE9" w:rsidRPr="005F158F">
        <w:rPr>
          <w:rFonts w:ascii="Times New Roman" w:hAnsi="Times New Roman"/>
          <w:i/>
          <w:vertAlign w:val="subscript"/>
        </w:rPr>
        <w:t>c,med</w:t>
      </w:r>
      <w:proofErr w:type="spellEnd"/>
      <w:r w:rsidR="00906EE9">
        <w:rPr>
          <w:rFonts w:ascii="Times New Roman" w:hAnsi="Times New Roman"/>
        </w:rPr>
        <w:t xml:space="preserve"> is half the depth from zero to </w:t>
      </w:r>
      <w:proofErr w:type="spellStart"/>
      <w:r w:rsidR="00906EE9" w:rsidRPr="005F158F">
        <w:rPr>
          <w:rFonts w:ascii="Times New Roman" w:hAnsi="Times New Roman"/>
          <w:i/>
        </w:rPr>
        <w:t>Z</w:t>
      </w:r>
      <w:r w:rsidR="00906EE9" w:rsidRPr="005F158F">
        <w:rPr>
          <w:rFonts w:ascii="Times New Roman" w:hAnsi="Times New Roman"/>
          <w:i/>
          <w:vertAlign w:val="subscript"/>
        </w:rPr>
        <w:t>c,max</w:t>
      </w:r>
      <w:proofErr w:type="spellEnd"/>
      <w:r w:rsidR="00906EE9">
        <w:rPr>
          <w:rFonts w:ascii="Times New Roman" w:hAnsi="Times New Roman"/>
        </w:rPr>
        <w:t xml:space="preserve"> (</w:t>
      </w:r>
      <w:r w:rsidR="004536FC">
        <w:rPr>
          <w:rFonts w:ascii="Times New Roman" w:hAnsi="Times New Roman"/>
        </w:rPr>
        <w:t>Fig.</w:t>
      </w:r>
      <w:r w:rsidR="00906EE9">
        <w:rPr>
          <w:rFonts w:ascii="Times New Roman" w:hAnsi="Times New Roman"/>
        </w:rPr>
        <w:t xml:space="preserve"> 3B).  </w:t>
      </w:r>
    </w:p>
    <w:p w14:paraId="5401B737" w14:textId="50F65A11" w:rsidR="00350E61" w:rsidRDefault="00A712F3">
      <w:pPr>
        <w:spacing w:before="0" w:after="0" w:line="360" w:lineRule="auto"/>
        <w:ind w:firstLine="720"/>
        <w:rPr>
          <w:rFonts w:ascii="Times New Roman" w:hAnsi="Times New Roman"/>
        </w:rPr>
      </w:pPr>
      <w:r>
        <w:rPr>
          <w:rFonts w:ascii="Times New Roman" w:hAnsi="Times New Roman"/>
        </w:rPr>
        <w:t>Estimates of parameter uncertainty from the logi</w:t>
      </w:r>
      <w:r w:rsidR="00694A99">
        <w:rPr>
          <w:rFonts w:ascii="Times New Roman" w:hAnsi="Times New Roman"/>
        </w:rPr>
        <w:t>sti</w:t>
      </w:r>
      <w:r>
        <w:rPr>
          <w:rFonts w:ascii="Times New Roman" w:hAnsi="Times New Roman"/>
        </w:rPr>
        <w:t xml:space="preserve">c model were also used to evaluate the quality and variability associated with </w:t>
      </w:r>
      <w:r w:rsidR="003A491B">
        <w:rPr>
          <w:rFonts w:ascii="Times New Roman" w:hAnsi="Times New Roman"/>
        </w:rPr>
        <w:t xml:space="preserve">individual </w:t>
      </w:r>
      <w:r>
        <w:rPr>
          <w:rFonts w:ascii="Times New Roman" w:hAnsi="Times New Roman"/>
        </w:rPr>
        <w:t xml:space="preserve">depth of colonization estimates.  </w:t>
      </w:r>
      <w:r w:rsidR="00D62B65">
        <w:rPr>
          <w:rFonts w:ascii="Times New Roman" w:hAnsi="Times New Roman"/>
        </w:rPr>
        <w:t xml:space="preserve">Elements of the model-estimated </w:t>
      </w:r>
      <w:r>
        <w:rPr>
          <w:rFonts w:ascii="Times New Roman" w:hAnsi="Times New Roman"/>
        </w:rPr>
        <w:t xml:space="preserve">variance-covariance matrix for the model parameters </w:t>
      </w:r>
      <w:r w:rsidRPr="00765D8B">
        <w:rPr>
          <w:rFonts w:ascii="Symbol" w:hAnsi="Symbol"/>
        </w:rPr>
        <w:t></w:t>
      </w:r>
      <w:r>
        <w:rPr>
          <w:rFonts w:ascii="Times New Roman" w:hAnsi="Times New Roman"/>
        </w:rPr>
        <w:t xml:space="preserve">, </w:t>
      </w:r>
      <w:r w:rsidRPr="00765D8B">
        <w:rPr>
          <w:rFonts w:ascii="Symbol" w:hAnsi="Symbol"/>
        </w:rPr>
        <w:t></w:t>
      </w:r>
      <w:r>
        <w:rPr>
          <w:rFonts w:ascii="Times New Roman" w:hAnsi="Times New Roman"/>
        </w:rPr>
        <w:t xml:space="preserve"> and </w:t>
      </w:r>
      <w:r w:rsidRPr="00765D8B">
        <w:rPr>
          <w:rFonts w:ascii="Symbol" w:hAnsi="Symbol"/>
        </w:rPr>
        <w:t></w:t>
      </w:r>
      <w:r w:rsidR="00D62B65">
        <w:rPr>
          <w:rFonts w:ascii="Times New Roman" w:hAnsi="Times New Roman"/>
        </w:rPr>
        <w:t xml:space="preserve"> </w:t>
      </w:r>
      <w:r w:rsidR="00350E61">
        <w:rPr>
          <w:rFonts w:ascii="Times New Roman" w:hAnsi="Times New Roman"/>
        </w:rPr>
        <w:t xml:space="preserve">were used to </w:t>
      </w:r>
      <w:r w:rsidR="00350E61">
        <w:rPr>
          <w:rFonts w:ascii="Times New Roman" w:hAnsi="Times New Roman"/>
        </w:rPr>
        <w:lastRenderedPageBreak/>
        <w:t>estimate the variance of the depth of colonization parameters</w:t>
      </w:r>
      <w:r w:rsidR="00D62B65">
        <w:rPr>
          <w:rFonts w:ascii="Times New Roman" w:hAnsi="Times New Roman"/>
        </w:rPr>
        <w:t xml:space="preserve"> using</w:t>
      </w:r>
      <w:r w:rsidR="00350E61">
        <w:rPr>
          <w:rFonts w:ascii="Times New Roman" w:hAnsi="Times New Roman"/>
        </w:rPr>
        <w:t xml:space="preserve"> </w:t>
      </w:r>
      <w:r>
        <w:rPr>
          <w:rFonts w:ascii="Times New Roman" w:hAnsi="Times New Roman"/>
        </w:rPr>
        <w:t xml:space="preserve">equations for sums and differences </w:t>
      </w:r>
      <w:r w:rsidR="00350E61">
        <w:rPr>
          <w:rFonts w:ascii="Times New Roman" w:hAnsi="Times New Roman"/>
        </w:rPr>
        <w:t>of normal random variables</w:t>
      </w:r>
      <w:r w:rsidR="00237B64">
        <w:rPr>
          <w:rFonts w:ascii="Times New Roman" w:hAnsi="Times New Roman"/>
        </w:rPr>
        <w:t xml:space="preserve"> (Ku 1966):</w:t>
      </w:r>
    </w:p>
    <w:p w14:paraId="765D6172" w14:textId="77777777" w:rsidR="00D62B65" w:rsidRDefault="00D62B65" w:rsidP="00D62B65">
      <w:pPr>
        <w:spacing w:before="0" w:after="0" w:line="360" w:lineRule="auto"/>
        <w:rPr>
          <w:rFonts w:ascii="Times New Roman" w:hAnsi="Times New Roman"/>
        </w:rPr>
      </w:pPr>
    </w:p>
    <w:p w14:paraId="4577E79B" w14:textId="22DFE9BE" w:rsidR="00694A99" w:rsidRDefault="0094612B" w:rsidP="00694A99">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c,min</m:t>
                </m:r>
              </m:sub>
            </m:sSub>
          </m:sub>
          <m:sup>
            <m:r>
              <w:rPr>
                <w:rFonts w:ascii="Cambria Math" w:hAnsi="Cambria Math"/>
              </w:rPr>
              <m:t>2</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e>
                <m:e>
                  <m:r>
                    <m:rPr>
                      <m:nor/>
                    </m:rPr>
                    <w:rPr>
                      <w:rFonts w:ascii="Cambria Math" w:hAnsi="Cambria Math"/>
                    </w:rPr>
                    <m:t xml:space="preserve">            when β-2γ&gt;0</m:t>
                  </m:r>
                </m:e>
              </m:mr>
              <m:mr>
                <m:e>
                  <m:r>
                    <m:rPr>
                      <m:nor/>
                    </m:rPr>
                    <w:rPr>
                      <w:rFonts w:ascii="Cambria Math" w:hAnsi="Cambria Math"/>
                    </w:rPr>
                    <m:t>not defined</m:t>
                  </m:r>
                </m:e>
                <m:e>
                  <m:r>
                    <m:rPr>
                      <m:nor/>
                    </m:rPr>
                    <w:rPr>
                      <w:rFonts w:ascii="Cambria Math" w:hAnsi="Cambria Math"/>
                    </w:rPr>
                    <m:t xml:space="preserve">          otherwise     </m:t>
                  </m:r>
                </m:e>
              </m:mr>
            </m:m>
          </m:e>
        </m:d>
      </m:oMath>
      <w:r w:rsidR="00237B64">
        <w:rPr>
          <w:rFonts w:ascii="Times New Roman" w:hAnsi="Times New Roman"/>
        </w:rPr>
        <w:tab/>
      </w:r>
      <w:r w:rsidR="00237B64">
        <w:rPr>
          <w:rFonts w:ascii="Times New Roman" w:hAnsi="Times New Roman"/>
        </w:rPr>
        <w:tab/>
      </w:r>
      <w:r w:rsidR="00237B64">
        <w:rPr>
          <w:rFonts w:ascii="Times New Roman" w:hAnsi="Times New Roman"/>
        </w:rPr>
        <w:tab/>
      </w:r>
      <w:r w:rsidR="00237B64">
        <w:rPr>
          <w:rFonts w:ascii="Times New Roman" w:hAnsi="Times New Roman"/>
        </w:rPr>
        <w:tab/>
      </w:r>
      <w:r w:rsidR="00787CFF">
        <w:rPr>
          <w:rFonts w:ascii="Times New Roman" w:hAnsi="Times New Roman"/>
        </w:rPr>
        <w:t>(</w:t>
      </w:r>
      <w:r w:rsidR="00B47C3E">
        <w:rPr>
          <w:rFonts w:ascii="Times New Roman" w:hAnsi="Times New Roman"/>
        </w:rPr>
        <w:t>5</w:t>
      </w:r>
      <w:r w:rsidR="00237B64">
        <w:rPr>
          <w:rFonts w:ascii="Times New Roman" w:hAnsi="Times New Roman"/>
        </w:rPr>
        <w:t>)</w:t>
      </w:r>
    </w:p>
    <w:p w14:paraId="2CA0C759" w14:textId="0316E330" w:rsidR="00694A99" w:rsidRPr="00A85F6E" w:rsidRDefault="0094612B" w:rsidP="00694A99">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c,med</m:t>
                </m:r>
              </m:sub>
            </m:sSub>
          </m:sub>
          <m:sup>
            <m:r>
              <w:rPr>
                <w:rFonts w:ascii="Cambria Math" w:hAnsi="Cambria Math"/>
              </w:rPr>
              <m:t>2</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e>
                <m:e>
                  <m:r>
                    <m:rPr>
                      <m:nor/>
                    </m:rPr>
                    <w:rPr>
                      <w:rFonts w:ascii="Cambria Math" w:hAnsi="Cambria Math"/>
                    </w:rPr>
                    <m:t xml:space="preserve">  when β-2γ&gt;0</m:t>
                  </m:r>
                </m:e>
              </m:mr>
              <m:mr>
                <m:e>
                  <m:f>
                    <m:fPr>
                      <m:type m:val="lin"/>
                      <m:ctrlPr>
                        <w:rPr>
                          <w:rFonts w:ascii="Cambria Math" w:eastAsiaTheme="minorEastAsia" w:hAnsi="Cambria Math"/>
                          <w:i/>
                        </w:rPr>
                      </m:ctrlPr>
                    </m:fPr>
                    <m:num>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e>
                      </m:d>
                    </m:num>
                    <m:den>
                      <m:r>
                        <w:rPr>
                          <w:rFonts w:ascii="Cambria Math" w:eastAsiaTheme="minorEastAsia" w:hAnsi="Cambria Math"/>
                        </w:rPr>
                        <m:t>4</m:t>
                      </m:r>
                    </m:den>
                  </m:f>
                </m:e>
                <m:e>
                  <m:r>
                    <m:rPr>
                      <m:nor/>
                    </m:rPr>
                    <w:rPr>
                      <w:rFonts w:ascii="Cambria Math" w:hAnsi="Cambria Math"/>
                    </w:rPr>
                    <m:t xml:space="preserve">otherwise     </m:t>
                  </m:r>
                </m:e>
              </m:mr>
            </m:m>
          </m:e>
        </m:d>
      </m:oMath>
      <w:r w:rsidR="00237B64">
        <w:rPr>
          <w:rFonts w:ascii="Times New Roman" w:hAnsi="Times New Roman"/>
        </w:rPr>
        <w:tab/>
      </w:r>
      <w:r w:rsidR="00237B64">
        <w:rPr>
          <w:rFonts w:ascii="Times New Roman" w:hAnsi="Times New Roman"/>
        </w:rPr>
        <w:tab/>
      </w:r>
      <w:r w:rsidR="00237B64">
        <w:rPr>
          <w:rFonts w:ascii="Times New Roman" w:hAnsi="Times New Roman"/>
        </w:rPr>
        <w:tab/>
      </w:r>
      <w:r w:rsidR="00237B64">
        <w:rPr>
          <w:rFonts w:ascii="Times New Roman" w:hAnsi="Times New Roman"/>
        </w:rPr>
        <w:tab/>
      </w:r>
      <w:r w:rsidR="00787CFF">
        <w:rPr>
          <w:rFonts w:ascii="Times New Roman" w:hAnsi="Times New Roman"/>
        </w:rPr>
        <w:t>(</w:t>
      </w:r>
      <w:r w:rsidR="00B47C3E">
        <w:rPr>
          <w:rFonts w:ascii="Times New Roman" w:hAnsi="Times New Roman"/>
        </w:rPr>
        <w:t>6</w:t>
      </w:r>
      <w:r w:rsidR="00694A99">
        <w:rPr>
          <w:rFonts w:ascii="Times New Roman" w:hAnsi="Times New Roman"/>
        </w:rPr>
        <w:t>)</w:t>
      </w:r>
    </w:p>
    <w:p w14:paraId="74D7A86A" w14:textId="50F84896" w:rsidR="00694A99" w:rsidRDefault="0094612B" w:rsidP="00145264">
      <w:pPr>
        <w:spacing w:before="0" w:after="0" w:line="360" w:lineRule="auto"/>
        <w:ind w:left="1440"/>
        <w:rPr>
          <w:rFonts w:ascii="Times New Roman" w:hAnsi="Times New Roman"/>
        </w:rPr>
      </w:p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c,max</m:t>
                </m:r>
              </m:sub>
            </m:sSub>
          </m:sub>
          <m:sup>
            <m:r>
              <w:rPr>
                <w:rFonts w:ascii="Cambria Math" w:hAnsi="Cambria Math"/>
              </w:rPr>
              <m:t>2</m:t>
            </m:r>
          </m:sup>
        </m:sSub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β</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4σ</m:t>
            </m:r>
          </m:e>
          <m:sub>
            <m:r>
              <w:rPr>
                <w:rFonts w:ascii="Cambria Math" w:eastAsiaTheme="minorEastAsia" w:hAnsi="Cambria Math"/>
              </w:rPr>
              <m:t>γ</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βγ</m:t>
            </m:r>
          </m:sub>
        </m:sSub>
      </m:oMath>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r>
      <w:r w:rsidR="00787CFF">
        <w:rPr>
          <w:rFonts w:ascii="Times New Roman" w:hAnsi="Times New Roman"/>
        </w:rPr>
        <w:tab/>
        <w:t>(</w:t>
      </w:r>
      <w:r w:rsidR="00B47C3E">
        <w:rPr>
          <w:rFonts w:ascii="Times New Roman" w:hAnsi="Times New Roman"/>
        </w:rPr>
        <w:t>7</w:t>
      </w:r>
      <w:r w:rsidR="00145264">
        <w:rPr>
          <w:rFonts w:ascii="Times New Roman" w:hAnsi="Times New Roman"/>
        </w:rPr>
        <w:t>)</w:t>
      </w:r>
    </w:p>
    <w:p w14:paraId="4AB882D4" w14:textId="77777777" w:rsidR="00293D89" w:rsidRDefault="00293D89" w:rsidP="00765D8B">
      <w:pPr>
        <w:spacing w:before="0" w:after="0" w:line="360" w:lineRule="auto"/>
        <w:rPr>
          <w:rFonts w:ascii="Times New Roman" w:hAnsi="Times New Roman"/>
        </w:rPr>
      </w:pPr>
    </w:p>
    <w:p w14:paraId="03A7663D" w14:textId="014F0DEA" w:rsidR="008A7846" w:rsidRDefault="007A2C4C" w:rsidP="00765D8B">
      <w:pPr>
        <w:spacing w:before="0" w:after="0" w:line="360" w:lineRule="auto"/>
        <w:rPr>
          <w:rFonts w:ascii="Times New Roman" w:hAnsi="Times New Roman"/>
        </w:rPr>
      </w:pPr>
      <w:r>
        <w:rPr>
          <w:rFonts w:ascii="Times New Roman" w:hAnsi="Times New Roman"/>
        </w:rPr>
        <w:t xml:space="preserve">We </w:t>
      </w:r>
      <w:r w:rsidR="00787CFF">
        <w:rPr>
          <w:rFonts w:ascii="Times New Roman" w:hAnsi="Times New Roman"/>
        </w:rPr>
        <w:t>then estimated</w:t>
      </w:r>
      <w:r>
        <w:rPr>
          <w:rFonts w:ascii="Times New Roman" w:hAnsi="Times New Roman"/>
        </w:rPr>
        <w:t xml:space="preserve"> </w:t>
      </w:r>
      <w:r w:rsidR="00EF4244">
        <w:rPr>
          <w:rFonts w:ascii="Times New Roman" w:hAnsi="Times New Roman"/>
        </w:rPr>
        <w:t xml:space="preserve">95% </w:t>
      </w:r>
      <w:r>
        <w:rPr>
          <w:rFonts w:ascii="Times New Roman" w:hAnsi="Times New Roman"/>
        </w:rPr>
        <w:t xml:space="preserve">prediction intervals for each parameter as </w:t>
      </w:r>
      <w:r w:rsidR="00787CFF">
        <w:rPr>
          <w:rFonts w:ascii="Times New Roman" w:hAnsi="Times New Roman"/>
        </w:rPr>
        <w:t xml:space="preserve">the estimate </w:t>
      </w:r>
      <m:oMath>
        <m:r>
          <w:rPr>
            <w:rFonts w:ascii="Cambria Math" w:hAnsi="Cambria Math"/>
          </w:rPr>
          <m:t>1.96±</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e>
        </m:rad>
      </m:oMath>
      <w:r w:rsidR="00787CFF">
        <w:rPr>
          <w:rFonts w:ascii="Times New Roman" w:hAnsi="Times New Roman"/>
        </w:rPr>
        <w:t xml:space="preserve"> </w:t>
      </w:r>
      <w:r w:rsidR="001673EB">
        <w:rPr>
          <w:rFonts w:ascii="Times New Roman" w:hAnsi="Times New Roman"/>
        </w:rPr>
        <w:t xml:space="preserve">where </w:t>
      </w:r>
      <w:r w:rsidR="00787CFF" w:rsidRPr="00765D8B">
        <w:rPr>
          <w:rFonts w:ascii="Symbol" w:hAnsi="Symbol"/>
        </w:rPr>
        <w:t></w:t>
      </w:r>
      <w:r w:rsidR="00787CFF" w:rsidRPr="00765D8B">
        <w:rPr>
          <w:rFonts w:ascii="Times New Roman" w:hAnsi="Times New Roman"/>
          <w:vertAlign w:val="superscript"/>
        </w:rPr>
        <w:t>2</w:t>
      </w:r>
      <w:r w:rsidR="00787CFF">
        <w:rPr>
          <w:rFonts w:ascii="Times New Roman" w:hAnsi="Times New Roman"/>
        </w:rPr>
        <w:t xml:space="preserve"> </w:t>
      </w:r>
      <w:r w:rsidR="001673EB">
        <w:rPr>
          <w:rFonts w:ascii="Times New Roman" w:hAnsi="Times New Roman"/>
        </w:rPr>
        <w:t xml:space="preserve">is the appropriate estimate from </w:t>
      </w:r>
      <w:r w:rsidR="00787CFF">
        <w:rPr>
          <w:rFonts w:ascii="Times New Roman" w:hAnsi="Times New Roman"/>
        </w:rPr>
        <w:t xml:space="preserve">eq. </w:t>
      </w:r>
      <w:r w:rsidR="00B47C3E">
        <w:rPr>
          <w:rFonts w:ascii="Times New Roman" w:hAnsi="Times New Roman"/>
        </w:rPr>
        <w:t>5</w:t>
      </w:r>
      <w:r w:rsidR="00787CFF">
        <w:rPr>
          <w:rFonts w:ascii="Times New Roman" w:hAnsi="Times New Roman"/>
        </w:rPr>
        <w:t xml:space="preserve">, </w:t>
      </w:r>
      <w:r w:rsidR="00B47C3E">
        <w:rPr>
          <w:rFonts w:ascii="Times New Roman" w:hAnsi="Times New Roman"/>
        </w:rPr>
        <w:t>6</w:t>
      </w:r>
      <w:r w:rsidR="00787CFF">
        <w:rPr>
          <w:rFonts w:ascii="Times New Roman" w:hAnsi="Times New Roman"/>
        </w:rPr>
        <w:t xml:space="preserve"> or </w:t>
      </w:r>
      <w:r w:rsidR="00B47C3E">
        <w:rPr>
          <w:rFonts w:ascii="Times New Roman" w:hAnsi="Times New Roman"/>
        </w:rPr>
        <w:t>7</w:t>
      </w:r>
      <w:r w:rsidR="00787CFF">
        <w:rPr>
          <w:rFonts w:ascii="Times New Roman" w:hAnsi="Times New Roman"/>
        </w:rPr>
        <w:t>.</w:t>
      </w:r>
      <w:r>
        <w:rPr>
          <w:rFonts w:ascii="Times New Roman" w:hAnsi="Times New Roman"/>
        </w:rPr>
        <w:t xml:space="preserve">  </w:t>
      </w:r>
      <w:r w:rsidR="003A491B">
        <w:rPr>
          <w:rFonts w:ascii="Times New Roman" w:hAnsi="Times New Roman"/>
        </w:rPr>
        <w:t xml:space="preserve">The value of </w:t>
      </w: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Z</m:t>
                </m:r>
              </m:e>
              <m:sub>
                <m:r>
                  <w:rPr>
                    <w:rFonts w:ascii="Cambria Math" w:hAnsi="Cambria Math"/>
                  </w:rPr>
                  <m:t>c,min</m:t>
                </m:r>
              </m:sub>
            </m:sSub>
          </m:sub>
          <m:sup>
            <m:r>
              <w:rPr>
                <w:rFonts w:ascii="Cambria Math" w:hAnsi="Cambria Math"/>
              </w:rPr>
              <m:t>2</m:t>
            </m:r>
          </m:sup>
        </m:sSubSup>
      </m:oMath>
      <w:r w:rsidR="00237B64">
        <w:rPr>
          <w:rFonts w:ascii="Times New Roman" w:hAnsi="Times New Roman"/>
        </w:rPr>
        <w:t xml:space="preserve"> </w:t>
      </w:r>
      <w:r w:rsidR="003A491B">
        <w:rPr>
          <w:rFonts w:ascii="Times New Roman" w:hAnsi="Times New Roman"/>
        </w:rPr>
        <w:t xml:space="preserve">is not defined when </w:t>
      </w:r>
      <w:r w:rsidR="003A491B" w:rsidRPr="00A85F6E">
        <w:rPr>
          <w:rFonts w:ascii="Symbol" w:hAnsi="Symbol"/>
        </w:rPr>
        <w:t></w:t>
      </w:r>
      <w:r w:rsidR="003A491B">
        <w:rPr>
          <w:rFonts w:ascii="Symbol" w:hAnsi="Symbol"/>
        </w:rPr>
        <w:t></w:t>
      </w:r>
      <w:r w:rsidR="003A491B">
        <w:rPr>
          <w:rFonts w:ascii="Times New Roman" w:hAnsi="Times New Roman"/>
        </w:rPr>
        <w:t>- 2</w:t>
      </w:r>
      <w:r w:rsidR="003A491B" w:rsidRPr="00A85F6E">
        <w:rPr>
          <w:rFonts w:ascii="Symbol" w:hAnsi="Symbol"/>
        </w:rPr>
        <w:t></w:t>
      </w:r>
      <w:r w:rsidR="003A491B">
        <w:rPr>
          <w:rFonts w:ascii="Symbol" w:hAnsi="Symbol"/>
        </w:rPr>
        <w:t></w:t>
      </w:r>
      <w:r w:rsidR="003A491B">
        <w:rPr>
          <w:rFonts w:ascii="Times New Roman" w:hAnsi="Times New Roman"/>
        </w:rPr>
        <w:t xml:space="preserve">&lt; 0 because </w:t>
      </w:r>
      <w:proofErr w:type="spellStart"/>
      <w:r w:rsidR="003A491B" w:rsidRPr="00765D8B">
        <w:rPr>
          <w:rFonts w:ascii="Times New Roman" w:hAnsi="Times New Roman"/>
          <w:i/>
        </w:rPr>
        <w:t>Z</w:t>
      </w:r>
      <w:r w:rsidR="003A491B" w:rsidRPr="00765D8B">
        <w:rPr>
          <w:rFonts w:ascii="Times New Roman" w:hAnsi="Times New Roman"/>
          <w:i/>
          <w:vertAlign w:val="subscript"/>
        </w:rPr>
        <w:t>c</w:t>
      </w:r>
      <w:proofErr w:type="gramStart"/>
      <w:r w:rsidR="003A491B" w:rsidRPr="00765D8B">
        <w:rPr>
          <w:rFonts w:ascii="Times New Roman" w:hAnsi="Times New Roman"/>
          <w:i/>
          <w:vertAlign w:val="subscript"/>
        </w:rPr>
        <w:t>,min</w:t>
      </w:r>
      <w:proofErr w:type="spellEnd"/>
      <w:proofErr w:type="gramEnd"/>
      <w:r w:rsidR="003A491B">
        <w:rPr>
          <w:rFonts w:ascii="Times New Roman" w:hAnsi="Times New Roman"/>
        </w:rPr>
        <w:t xml:space="preserve"> is </w:t>
      </w:r>
      <w:r w:rsidR="00B47C3E">
        <w:rPr>
          <w:rFonts w:ascii="Times New Roman" w:hAnsi="Times New Roman"/>
        </w:rPr>
        <w:t>fixed at</w:t>
      </w:r>
      <w:r w:rsidR="00237B64">
        <w:rPr>
          <w:rFonts w:ascii="Times New Roman" w:hAnsi="Times New Roman"/>
        </w:rPr>
        <w:t xml:space="preserve"> zero</w:t>
      </w:r>
      <w:r>
        <w:rPr>
          <w:rFonts w:ascii="Times New Roman" w:hAnsi="Times New Roman"/>
        </w:rPr>
        <w:t xml:space="preserve"> (</w:t>
      </w:r>
      <w:r w:rsidR="004536FC">
        <w:rPr>
          <w:rFonts w:ascii="Times New Roman" w:hAnsi="Times New Roman"/>
        </w:rPr>
        <w:t>Fig.</w:t>
      </w:r>
      <w:r>
        <w:rPr>
          <w:rFonts w:ascii="Times New Roman" w:hAnsi="Times New Roman"/>
        </w:rPr>
        <w:t xml:space="preserve"> 3b)</w:t>
      </w:r>
      <w:r w:rsidR="00237B64">
        <w:rPr>
          <w:rFonts w:ascii="Times New Roman" w:hAnsi="Times New Roman"/>
        </w:rPr>
        <w:t>.</w:t>
      </w:r>
      <w:r w:rsidR="003A491B">
        <w:rPr>
          <w:rFonts w:ascii="Times New Roman" w:hAnsi="Times New Roman"/>
        </w:rPr>
        <w:t xml:space="preserve">  </w:t>
      </w:r>
      <w:r w:rsidR="00EF4244">
        <w:rPr>
          <w:rFonts w:ascii="Times New Roman" w:hAnsi="Times New Roman"/>
        </w:rPr>
        <w:t xml:space="preserve">Given the estimated prediction intervals, we also considered depth of colonization to be inestimable </w:t>
      </w:r>
      <w:r w:rsidR="00910D26" w:rsidRPr="00997053">
        <w:rPr>
          <w:rFonts w:ascii="Times New Roman" w:hAnsi="Times New Roman"/>
        </w:rPr>
        <w:t xml:space="preserve">if the 95% </w:t>
      </w:r>
      <w:r w:rsidR="005559E8">
        <w:rPr>
          <w:rFonts w:ascii="Times New Roman" w:hAnsi="Times New Roman"/>
        </w:rPr>
        <w:t xml:space="preserve">prediction </w:t>
      </w:r>
      <w:r w:rsidR="00910D26" w:rsidRPr="00997053">
        <w:rPr>
          <w:rFonts w:ascii="Times New Roman" w:hAnsi="Times New Roman"/>
        </w:rPr>
        <w:t xml:space="preserve">interval for </w:t>
      </w:r>
      <w:proofErr w:type="spellStart"/>
      <w:r w:rsidR="00EF043C" w:rsidRPr="00660E87">
        <w:rPr>
          <w:rFonts w:ascii="Times New Roman" w:hAnsi="Times New Roman"/>
          <w:i/>
        </w:rPr>
        <w:t>Z</w:t>
      </w:r>
      <w:r w:rsidR="00EF043C" w:rsidRPr="00660E87">
        <w:rPr>
          <w:rFonts w:ascii="Times New Roman" w:hAnsi="Times New Roman"/>
          <w:i/>
          <w:vertAlign w:val="subscript"/>
        </w:rPr>
        <w:t>c</w:t>
      </w:r>
      <w:proofErr w:type="spellEnd"/>
      <w:r w:rsidR="00EF043C" w:rsidRPr="00660E87">
        <w:rPr>
          <w:rFonts w:ascii="Times New Roman" w:hAnsi="Times New Roman"/>
          <w:i/>
          <w:vertAlign w:val="subscript"/>
        </w:rPr>
        <w:t xml:space="preserve">, </w:t>
      </w:r>
      <w:r w:rsidR="00EF043C">
        <w:rPr>
          <w:rFonts w:ascii="Times New Roman" w:hAnsi="Times New Roman"/>
          <w:i/>
          <w:vertAlign w:val="subscript"/>
        </w:rPr>
        <w:t>max</w:t>
      </w:r>
      <w:r w:rsidR="007E08DD">
        <w:rPr>
          <w:rFonts w:ascii="Times New Roman" w:hAnsi="Times New Roman"/>
        </w:rPr>
        <w:t xml:space="preserve"> included zero.</w:t>
      </w:r>
    </w:p>
    <w:p w14:paraId="024B9FC7" w14:textId="77777777" w:rsidR="0007438C" w:rsidRDefault="0007438C" w:rsidP="00765D8B">
      <w:pPr>
        <w:spacing w:before="0" w:after="0" w:line="360" w:lineRule="auto"/>
        <w:rPr>
          <w:rFonts w:ascii="Times New Roman" w:hAnsi="Times New Roman"/>
          <w:i/>
        </w:rPr>
      </w:pPr>
    </w:p>
    <w:p w14:paraId="2D4755DA" w14:textId="7475C21F" w:rsidR="0069701D" w:rsidRDefault="004D658F" w:rsidP="00765D8B">
      <w:pPr>
        <w:spacing w:before="0" w:after="0" w:line="360" w:lineRule="auto"/>
        <w:rPr>
          <w:rFonts w:ascii="Times New Roman" w:hAnsi="Times New Roman"/>
        </w:rPr>
      </w:pPr>
      <w:r>
        <w:rPr>
          <w:rFonts w:ascii="Times New Roman" w:hAnsi="Times New Roman"/>
          <w:i/>
        </w:rPr>
        <w:t xml:space="preserve">Estimate </w:t>
      </w:r>
      <w:r w:rsidR="007A3E63">
        <w:rPr>
          <w:rFonts w:ascii="Times New Roman" w:hAnsi="Times New Roman"/>
          <w:i/>
        </w:rPr>
        <w:t xml:space="preserve">of </w:t>
      </w:r>
      <w:r w:rsidR="0069701D" w:rsidRPr="0069309F">
        <w:rPr>
          <w:rFonts w:ascii="Times New Roman" w:hAnsi="Times New Roman"/>
          <w:i/>
        </w:rPr>
        <w:t xml:space="preserve">spatial </w:t>
      </w:r>
      <w:r w:rsidR="0069701D">
        <w:rPr>
          <w:rFonts w:ascii="Times New Roman" w:hAnsi="Times New Roman"/>
          <w:i/>
        </w:rPr>
        <w:t xml:space="preserve">distribution </w:t>
      </w:r>
      <w:r>
        <w:rPr>
          <w:rFonts w:ascii="Times New Roman" w:hAnsi="Times New Roman"/>
          <w:i/>
        </w:rPr>
        <w:t xml:space="preserve">and mean </w:t>
      </w:r>
      <w:r w:rsidR="0069701D" w:rsidRPr="0069309F">
        <w:rPr>
          <w:rFonts w:ascii="Times New Roman" w:hAnsi="Times New Roman"/>
          <w:i/>
        </w:rPr>
        <w:t xml:space="preserve">depth </w:t>
      </w:r>
      <w:r>
        <w:rPr>
          <w:rFonts w:ascii="Times New Roman" w:hAnsi="Times New Roman"/>
          <w:i/>
        </w:rPr>
        <w:t>of colonization</w:t>
      </w:r>
    </w:p>
    <w:p w14:paraId="6E9B3CD3" w14:textId="3BF3EDC5" w:rsidR="00EF4244" w:rsidRDefault="004D658F" w:rsidP="008F321B">
      <w:pPr>
        <w:spacing w:before="0" w:after="0" w:line="360" w:lineRule="auto"/>
        <w:ind w:firstLine="720"/>
        <w:rPr>
          <w:rFonts w:ascii="Times New Roman" w:hAnsi="Times New Roman"/>
        </w:rPr>
      </w:pPr>
      <w:r>
        <w:rPr>
          <w:rFonts w:ascii="Times New Roman" w:hAnsi="Times New Roman"/>
        </w:rPr>
        <w:t>D</w:t>
      </w:r>
      <w:r w:rsidR="00654970">
        <w:rPr>
          <w:rFonts w:ascii="Times New Roman" w:hAnsi="Times New Roman"/>
        </w:rPr>
        <w:t xml:space="preserve">epth of colonization </w:t>
      </w:r>
      <w:r>
        <w:rPr>
          <w:rFonts w:ascii="Times New Roman" w:hAnsi="Times New Roman"/>
        </w:rPr>
        <w:t xml:space="preserve">within estuary segments was </w:t>
      </w:r>
      <w:r w:rsidR="00654970">
        <w:rPr>
          <w:rFonts w:ascii="Times New Roman" w:hAnsi="Times New Roman"/>
        </w:rPr>
        <w:t xml:space="preserve">estimated using </w:t>
      </w:r>
      <w:r>
        <w:rPr>
          <w:rFonts w:ascii="Times New Roman" w:hAnsi="Times New Roman"/>
        </w:rPr>
        <w:t xml:space="preserve">(1) </w:t>
      </w:r>
      <w:r w:rsidR="00654970">
        <w:rPr>
          <w:rFonts w:ascii="Times New Roman" w:hAnsi="Times New Roman"/>
        </w:rPr>
        <w:t>a singl</w:t>
      </w:r>
      <w:r w:rsidR="0069701D">
        <w:rPr>
          <w:rFonts w:ascii="Times New Roman" w:hAnsi="Times New Roman"/>
        </w:rPr>
        <w:t xml:space="preserve">e central point in the segment and </w:t>
      </w:r>
      <w:r w:rsidR="00654970">
        <w:rPr>
          <w:rFonts w:ascii="Times New Roman" w:hAnsi="Times New Roman"/>
        </w:rPr>
        <w:t xml:space="preserve">a large </w:t>
      </w:r>
      <w:r>
        <w:rPr>
          <w:rFonts w:ascii="Times New Roman" w:hAnsi="Times New Roman"/>
        </w:rPr>
        <w:t xml:space="preserve">sampling </w:t>
      </w:r>
      <w:r w:rsidR="00654970">
        <w:rPr>
          <w:rFonts w:ascii="Times New Roman" w:hAnsi="Times New Roman"/>
        </w:rPr>
        <w:t>radius</w:t>
      </w:r>
      <w:r w:rsidR="0069701D">
        <w:rPr>
          <w:rFonts w:ascii="Times New Roman" w:hAnsi="Times New Roman"/>
        </w:rPr>
        <w:t>,</w:t>
      </w:r>
      <w:r w:rsidR="00654970">
        <w:rPr>
          <w:rFonts w:ascii="Times New Roman" w:hAnsi="Times New Roman"/>
        </w:rPr>
        <w:t xml:space="preserve"> and </w:t>
      </w:r>
      <w:r>
        <w:rPr>
          <w:rFonts w:ascii="Times New Roman" w:hAnsi="Times New Roman"/>
        </w:rPr>
        <w:t xml:space="preserve">(2) a grid of sample points.  For the first approach, a </w:t>
      </w:r>
      <w:r w:rsidR="000C54C7">
        <w:rPr>
          <w:rFonts w:ascii="Times New Roman" w:hAnsi="Times New Roman"/>
        </w:rPr>
        <w:t>segment mean</w:t>
      </w:r>
      <w:r>
        <w:rPr>
          <w:rFonts w:ascii="Times New Roman" w:hAnsi="Times New Roman"/>
        </w:rPr>
        <w:t xml:space="preserve"> was generated using all the depth vs. seagrass observations within the segment.</w:t>
      </w:r>
      <w:r w:rsidR="000C54C7">
        <w:rPr>
          <w:rFonts w:ascii="Times New Roman" w:hAnsi="Times New Roman"/>
        </w:rPr>
        <w:t xml:space="preserve"> </w:t>
      </w:r>
      <w:r>
        <w:rPr>
          <w:rFonts w:ascii="Times New Roman" w:hAnsi="Times New Roman"/>
        </w:rPr>
        <w:t xml:space="preserve"> The </w:t>
      </w:r>
      <w:r w:rsidR="0069701D">
        <w:rPr>
          <w:rFonts w:ascii="Times New Roman" w:hAnsi="Times New Roman"/>
        </w:rPr>
        <w:t xml:space="preserve">variance </w:t>
      </w:r>
      <w:r>
        <w:rPr>
          <w:rFonts w:ascii="Times New Roman" w:hAnsi="Times New Roman"/>
        </w:rPr>
        <w:t xml:space="preserve">of </w:t>
      </w:r>
      <w:proofErr w:type="spellStart"/>
      <w:r w:rsidRPr="005F158F">
        <w:rPr>
          <w:rFonts w:ascii="Times New Roman" w:hAnsi="Times New Roman"/>
          <w:i/>
        </w:rPr>
        <w:t>Z</w:t>
      </w:r>
      <w:r w:rsidRPr="005F158F">
        <w:rPr>
          <w:rFonts w:ascii="Times New Roman" w:hAnsi="Times New Roman"/>
          <w:i/>
          <w:vertAlign w:val="subscript"/>
        </w:rPr>
        <w:t>c</w:t>
      </w:r>
      <w:proofErr w:type="spellEnd"/>
      <w:r>
        <w:rPr>
          <w:rFonts w:ascii="Times New Roman" w:hAnsi="Times New Roman"/>
        </w:rPr>
        <w:t xml:space="preserve"> </w:t>
      </w:r>
      <w:r w:rsidR="00654970">
        <w:rPr>
          <w:rFonts w:ascii="Times New Roman" w:hAnsi="Times New Roman"/>
        </w:rPr>
        <w:t xml:space="preserve">was computed using </w:t>
      </w:r>
      <w:proofErr w:type="spellStart"/>
      <w:r w:rsidR="00654970">
        <w:rPr>
          <w:rFonts w:ascii="Times New Roman" w:hAnsi="Times New Roman"/>
        </w:rPr>
        <w:t>eqs</w:t>
      </w:r>
      <w:proofErr w:type="spellEnd"/>
      <w:r w:rsidR="00654970">
        <w:rPr>
          <w:rFonts w:ascii="Times New Roman" w:hAnsi="Times New Roman"/>
        </w:rPr>
        <w:t xml:space="preserve">. </w:t>
      </w:r>
      <w:r w:rsidR="00D75085">
        <w:rPr>
          <w:rFonts w:ascii="Times New Roman" w:hAnsi="Times New Roman"/>
        </w:rPr>
        <w:t>5, 6 and 7</w:t>
      </w:r>
      <w:r w:rsidR="00654970">
        <w:rPr>
          <w:rFonts w:ascii="Times New Roman" w:hAnsi="Times New Roman"/>
        </w:rPr>
        <w:t xml:space="preserve">.  </w:t>
      </w:r>
      <w:r w:rsidR="0069701D">
        <w:rPr>
          <w:rFonts w:ascii="Times New Roman" w:hAnsi="Times New Roman"/>
        </w:rPr>
        <w:t xml:space="preserve">For the second approach, </w:t>
      </w:r>
      <w:proofErr w:type="spellStart"/>
      <w:r w:rsidR="0069701D">
        <w:rPr>
          <w:rFonts w:ascii="Times New Roman" w:hAnsi="Times New Roman"/>
          <w:i/>
        </w:rPr>
        <w:t>Z</w:t>
      </w:r>
      <w:r w:rsidR="0069701D">
        <w:rPr>
          <w:rFonts w:ascii="Times New Roman" w:hAnsi="Times New Roman"/>
          <w:i/>
          <w:vertAlign w:val="subscript"/>
        </w:rPr>
        <w:t>c</w:t>
      </w:r>
      <w:proofErr w:type="spellEnd"/>
      <w:r w:rsidR="0069701D" w:rsidRPr="00997053">
        <w:rPr>
          <w:rFonts w:ascii="Times New Roman" w:hAnsi="Times New Roman"/>
        </w:rPr>
        <w:t xml:space="preserve"> </w:t>
      </w:r>
      <w:r>
        <w:rPr>
          <w:rFonts w:ascii="Times New Roman" w:hAnsi="Times New Roman"/>
        </w:rPr>
        <w:t xml:space="preserve">was estimated at each node on a regular grid of sample points distributed throughout each </w:t>
      </w:r>
      <w:r w:rsidR="0069701D">
        <w:rPr>
          <w:rFonts w:ascii="Times New Roman" w:hAnsi="Times New Roman"/>
        </w:rPr>
        <w:t xml:space="preserve">estuary </w:t>
      </w:r>
      <w:r w:rsidR="0069701D" w:rsidRPr="00997053">
        <w:rPr>
          <w:rFonts w:ascii="Times New Roman" w:hAnsi="Times New Roman"/>
        </w:rPr>
        <w:t>segment (</w:t>
      </w:r>
      <w:r w:rsidR="004536FC">
        <w:rPr>
          <w:rFonts w:ascii="Times New Roman" w:hAnsi="Times New Roman"/>
        </w:rPr>
        <w:t>Fig.</w:t>
      </w:r>
      <w:r w:rsidR="0069701D">
        <w:rPr>
          <w:rFonts w:ascii="Times New Roman" w:hAnsi="Times New Roman"/>
        </w:rPr>
        <w:t xml:space="preserve"> </w:t>
      </w:r>
      <w:r>
        <w:rPr>
          <w:rFonts w:ascii="Times New Roman" w:hAnsi="Times New Roman"/>
        </w:rPr>
        <w:t>4</w:t>
      </w:r>
      <w:r w:rsidR="0069701D" w:rsidRPr="00997053">
        <w:rPr>
          <w:rFonts w:ascii="Times New Roman" w:hAnsi="Times New Roman"/>
        </w:rPr>
        <w:t xml:space="preserve">). </w:t>
      </w:r>
      <w:r>
        <w:rPr>
          <w:rFonts w:ascii="Times New Roman" w:hAnsi="Times New Roman"/>
        </w:rPr>
        <w:t xml:space="preserve"> Nodes </w:t>
      </w:r>
      <w:r w:rsidR="0069701D">
        <w:rPr>
          <w:rFonts w:ascii="Times New Roman" w:hAnsi="Times New Roman"/>
        </w:rPr>
        <w:t xml:space="preserve">were spaced at an interval </w:t>
      </w:r>
      <w:r>
        <w:rPr>
          <w:rFonts w:ascii="Times New Roman" w:hAnsi="Times New Roman"/>
        </w:rPr>
        <w:t xml:space="preserve">of </w:t>
      </w:r>
      <w:r w:rsidR="0069701D" w:rsidRPr="00997053">
        <w:rPr>
          <w:rFonts w:ascii="Times New Roman" w:hAnsi="Times New Roman"/>
        </w:rPr>
        <w:t>0.01 degree</w:t>
      </w:r>
      <w:r w:rsidR="0069701D">
        <w:rPr>
          <w:rFonts w:ascii="Times New Roman" w:hAnsi="Times New Roman"/>
        </w:rPr>
        <w:t>s latitude and longitude</w:t>
      </w:r>
      <w:r w:rsidR="0069701D" w:rsidRPr="00997053">
        <w:rPr>
          <w:rFonts w:ascii="Times New Roman" w:hAnsi="Times New Roman"/>
        </w:rPr>
        <w:t xml:space="preserve"> (</w:t>
      </w:r>
      <w:r w:rsidR="0069701D">
        <w:rPr>
          <w:rFonts w:ascii="Times New Roman" w:hAnsi="Times New Roman"/>
        </w:rPr>
        <w:t>≈ 0.6 x 0.5</w:t>
      </w:r>
      <w:r w:rsidR="0069701D" w:rsidRPr="00997053">
        <w:rPr>
          <w:rFonts w:ascii="Times New Roman" w:hAnsi="Times New Roman"/>
        </w:rPr>
        <w:t xml:space="preserve"> km at 30</w:t>
      </w:r>
      <w:r w:rsidR="0069701D">
        <w:rPr>
          <w:rFonts w:ascii="Times New Roman" w:hAnsi="Times New Roman"/>
        </w:rPr>
        <w:t>°</w:t>
      </w:r>
      <w:r w:rsidR="0069701D" w:rsidRPr="00997053">
        <w:rPr>
          <w:rFonts w:ascii="Times New Roman" w:hAnsi="Times New Roman"/>
        </w:rPr>
        <w:t xml:space="preserve"> N) and the sampling radius for each location was set to 0.02 degrees. </w:t>
      </w:r>
      <w:r>
        <w:rPr>
          <w:rFonts w:ascii="Times New Roman" w:hAnsi="Times New Roman"/>
        </w:rPr>
        <w:t>To account for spatial correlation among the estimates, s</w:t>
      </w:r>
      <w:r w:rsidR="0069701D">
        <w:rPr>
          <w:rFonts w:ascii="Times New Roman" w:hAnsi="Times New Roman"/>
        </w:rPr>
        <w:t xml:space="preserve">egment </w:t>
      </w:r>
      <w:r w:rsidR="00654970">
        <w:rPr>
          <w:rFonts w:ascii="Times New Roman" w:hAnsi="Times New Roman"/>
        </w:rPr>
        <w:t>mean</w:t>
      </w:r>
      <w:r w:rsidR="0069701D">
        <w:rPr>
          <w:rFonts w:ascii="Times New Roman" w:hAnsi="Times New Roman"/>
        </w:rPr>
        <w:t>s</w:t>
      </w:r>
      <w:r w:rsidR="00654970">
        <w:rPr>
          <w:rFonts w:ascii="Times New Roman" w:hAnsi="Times New Roman"/>
        </w:rPr>
        <w:t xml:space="preserve"> and standard error</w:t>
      </w:r>
      <w:r w:rsidR="0069701D">
        <w:rPr>
          <w:rFonts w:ascii="Times New Roman" w:hAnsi="Times New Roman"/>
        </w:rPr>
        <w:t>s</w:t>
      </w:r>
      <w:r w:rsidR="00654970">
        <w:rPr>
          <w:rFonts w:ascii="Times New Roman" w:hAnsi="Times New Roman"/>
        </w:rPr>
        <w:t xml:space="preserve"> </w:t>
      </w:r>
      <w:r w:rsidR="0069701D">
        <w:rPr>
          <w:rFonts w:ascii="Times New Roman" w:hAnsi="Times New Roman"/>
        </w:rPr>
        <w:t>were computed</w:t>
      </w:r>
      <w:r w:rsidR="00654970">
        <w:rPr>
          <w:rFonts w:ascii="Times New Roman" w:hAnsi="Times New Roman"/>
        </w:rPr>
        <w:t xml:space="preserve"> </w:t>
      </w:r>
      <w:r w:rsidR="000C54C7">
        <w:rPr>
          <w:rFonts w:ascii="Times New Roman" w:hAnsi="Times New Roman"/>
        </w:rPr>
        <w:t xml:space="preserve">from the gridded estimates </w:t>
      </w:r>
      <w:r w:rsidR="00654970">
        <w:rPr>
          <w:rFonts w:ascii="Times New Roman" w:hAnsi="Times New Roman"/>
        </w:rPr>
        <w:t>using an intercept-only spatial mixed model</w:t>
      </w:r>
      <w:r>
        <w:rPr>
          <w:rFonts w:ascii="Times New Roman" w:hAnsi="Times New Roman"/>
        </w:rPr>
        <w:t xml:space="preserve">, implemented </w:t>
      </w:r>
      <w:r w:rsidR="00654970">
        <w:rPr>
          <w:rFonts w:ascii="Times New Roman" w:hAnsi="Times New Roman"/>
        </w:rPr>
        <w:t xml:space="preserve">using the </w:t>
      </w:r>
      <w:proofErr w:type="spellStart"/>
      <w:r w:rsidR="00654970">
        <w:rPr>
          <w:rFonts w:ascii="Times New Roman" w:hAnsi="Times New Roman"/>
        </w:rPr>
        <w:t>nlme</w:t>
      </w:r>
      <w:proofErr w:type="spellEnd"/>
      <w:r w:rsidR="00654970">
        <w:rPr>
          <w:rFonts w:ascii="Times New Roman" w:hAnsi="Times New Roman"/>
        </w:rPr>
        <w:t xml:space="preserve"> package in R.  A</w:t>
      </w:r>
      <w:r w:rsidR="0069701D">
        <w:rPr>
          <w:rFonts w:ascii="Times New Roman" w:hAnsi="Times New Roman"/>
        </w:rPr>
        <w:t>n isotropic</w:t>
      </w:r>
      <w:r w:rsidR="00654970">
        <w:rPr>
          <w:rFonts w:ascii="Times New Roman" w:hAnsi="Times New Roman"/>
        </w:rPr>
        <w:t xml:space="preserve"> </w:t>
      </w:r>
      <w:r w:rsidR="00385EFF">
        <w:rPr>
          <w:rFonts w:ascii="Times New Roman" w:hAnsi="Times New Roman"/>
        </w:rPr>
        <w:t xml:space="preserve">Gaussian </w:t>
      </w:r>
      <w:r w:rsidR="00654970">
        <w:rPr>
          <w:rFonts w:ascii="Times New Roman" w:hAnsi="Times New Roman"/>
        </w:rPr>
        <w:t>correlation structure</w:t>
      </w:r>
      <w:r w:rsidR="003D0751">
        <w:rPr>
          <w:rFonts w:ascii="Times New Roman" w:hAnsi="Times New Roman"/>
        </w:rPr>
        <w:t xml:space="preserve"> with a nugget effect</w:t>
      </w:r>
      <w:r w:rsidR="00385EFF">
        <w:rPr>
          <w:rFonts w:ascii="Times New Roman" w:hAnsi="Times New Roman"/>
        </w:rPr>
        <w:t xml:space="preserve"> </w:t>
      </w:r>
      <w:r w:rsidR="00654970">
        <w:rPr>
          <w:rFonts w:ascii="Times New Roman" w:hAnsi="Times New Roman"/>
        </w:rPr>
        <w:t xml:space="preserve">was selected from among other options based on the </w:t>
      </w:r>
      <w:proofErr w:type="spellStart"/>
      <w:r w:rsidR="00654970">
        <w:rPr>
          <w:rFonts w:ascii="Times New Roman" w:hAnsi="Times New Roman"/>
        </w:rPr>
        <w:t>Akaike</w:t>
      </w:r>
      <w:proofErr w:type="spellEnd"/>
      <w:r w:rsidR="00654970">
        <w:rPr>
          <w:rFonts w:ascii="Times New Roman" w:hAnsi="Times New Roman"/>
        </w:rPr>
        <w:t xml:space="preserve"> Information Criterion.</w:t>
      </w:r>
    </w:p>
    <w:p w14:paraId="2D871329" w14:textId="77777777" w:rsidR="00AA0D77" w:rsidRDefault="00AA0D77">
      <w:pPr>
        <w:spacing w:before="0" w:after="0"/>
        <w:rPr>
          <w:rFonts w:ascii="Times New Roman" w:hAnsi="Times New Roman"/>
        </w:rPr>
      </w:pPr>
      <w:bookmarkStart w:id="32" w:name="relating-depth-of-colonization-and-water"/>
      <w:r>
        <w:rPr>
          <w:rFonts w:ascii="Times New Roman" w:hAnsi="Times New Roman"/>
        </w:rPr>
        <w:br w:type="page"/>
      </w:r>
    </w:p>
    <w:p w14:paraId="0B8BFB27" w14:textId="7B0FF06A" w:rsidR="00270510" w:rsidRPr="0069309F" w:rsidRDefault="008803F4" w:rsidP="001A66BE">
      <w:pPr>
        <w:spacing w:before="0" w:after="0" w:line="360" w:lineRule="auto"/>
        <w:rPr>
          <w:rFonts w:ascii="Times New Roman" w:hAnsi="Times New Roman"/>
          <w:i/>
        </w:rPr>
      </w:pPr>
      <w:r>
        <w:rPr>
          <w:rFonts w:ascii="Times New Roman" w:hAnsi="Times New Roman"/>
          <w:i/>
        </w:rPr>
        <w:lastRenderedPageBreak/>
        <w:t>Seagrass Light Requirements</w:t>
      </w:r>
    </w:p>
    <w:bookmarkEnd w:id="32"/>
    <w:p w14:paraId="142EC549" w14:textId="01057836" w:rsidR="00270510" w:rsidRDefault="008803F4" w:rsidP="0069309F">
      <w:pPr>
        <w:spacing w:before="0" w:after="0" w:line="360" w:lineRule="auto"/>
        <w:ind w:firstLine="720"/>
        <w:rPr>
          <w:rFonts w:ascii="Times New Roman" w:hAnsi="Times New Roman"/>
        </w:rPr>
      </w:pPr>
      <w:r>
        <w:rPr>
          <w:rFonts w:ascii="Times New Roman" w:hAnsi="Times New Roman"/>
        </w:rPr>
        <w:t xml:space="preserve">Seagrass light requirements were </w:t>
      </w:r>
      <w:r w:rsidR="008A5976">
        <w:rPr>
          <w:rFonts w:ascii="Times New Roman" w:hAnsi="Times New Roman"/>
        </w:rPr>
        <w:t xml:space="preserve">computed </w:t>
      </w:r>
      <w:r>
        <w:rPr>
          <w:rFonts w:ascii="Times New Roman" w:hAnsi="Times New Roman"/>
        </w:rPr>
        <w:t xml:space="preserve">as the </w:t>
      </w:r>
      <w:r w:rsidR="008A5976">
        <w:rPr>
          <w:rFonts w:ascii="Times New Roman" w:hAnsi="Times New Roman"/>
        </w:rPr>
        <w:t xml:space="preserve">average </w:t>
      </w:r>
      <w:r>
        <w:rPr>
          <w:rFonts w:ascii="Times New Roman" w:hAnsi="Times New Roman"/>
        </w:rPr>
        <w:t xml:space="preserve">fraction of </w:t>
      </w:r>
      <w:r w:rsidR="00F76CBC">
        <w:rPr>
          <w:rFonts w:ascii="Times New Roman" w:hAnsi="Times New Roman"/>
        </w:rPr>
        <w:t xml:space="preserve">surface irradiance (PAR) </w:t>
      </w:r>
      <w:r>
        <w:rPr>
          <w:rFonts w:ascii="Times New Roman" w:hAnsi="Times New Roman"/>
        </w:rPr>
        <w:t>reach</w:t>
      </w:r>
      <w:r w:rsidR="008A5976">
        <w:rPr>
          <w:rFonts w:ascii="Times New Roman" w:hAnsi="Times New Roman"/>
        </w:rPr>
        <w:t>ing</w:t>
      </w:r>
      <w:r>
        <w:rPr>
          <w:rFonts w:ascii="Times New Roman" w:hAnsi="Times New Roman"/>
        </w:rPr>
        <w:t xml:space="preserve"> the depth of colonization, which was quantified for this purpose as </w:t>
      </w:r>
      <w:proofErr w:type="spellStart"/>
      <w:r w:rsidRPr="005F158F">
        <w:rPr>
          <w:rFonts w:ascii="Times New Roman" w:hAnsi="Times New Roman"/>
          <w:i/>
        </w:rPr>
        <w:t>Z</w:t>
      </w:r>
      <w:r w:rsidR="00097AD1">
        <w:rPr>
          <w:rFonts w:ascii="Times New Roman" w:hAnsi="Times New Roman"/>
          <w:i/>
          <w:vertAlign w:val="subscript"/>
        </w:rPr>
        <w:t>c</w:t>
      </w:r>
      <w:proofErr w:type="gramStart"/>
      <w:r w:rsidR="00097AD1">
        <w:rPr>
          <w:rFonts w:ascii="Times New Roman" w:hAnsi="Times New Roman"/>
          <w:i/>
          <w:vertAlign w:val="subscript"/>
        </w:rPr>
        <w:t>,</w:t>
      </w:r>
      <w:r w:rsidRPr="005F158F">
        <w:rPr>
          <w:rFonts w:ascii="Times New Roman" w:hAnsi="Times New Roman"/>
          <w:i/>
          <w:vertAlign w:val="subscript"/>
        </w:rPr>
        <w:t>med</w:t>
      </w:r>
      <w:proofErr w:type="spellEnd"/>
      <w:proofErr w:type="gramEnd"/>
      <w:r w:rsidR="00977D24">
        <w:rPr>
          <w:rFonts w:ascii="Times New Roman" w:hAnsi="Times New Roman"/>
        </w:rPr>
        <w:t>. T</w:t>
      </w:r>
      <w:r w:rsidR="008A5976">
        <w:rPr>
          <w:rFonts w:ascii="Times New Roman" w:hAnsi="Times New Roman"/>
        </w:rPr>
        <w:t xml:space="preserve">he same calculations using </w:t>
      </w:r>
      <w:proofErr w:type="spellStart"/>
      <w:r w:rsidR="008A5976" w:rsidRPr="00097AD1">
        <w:rPr>
          <w:rFonts w:ascii="Times New Roman" w:hAnsi="Times New Roman"/>
          <w:i/>
        </w:rPr>
        <w:t>Z</w:t>
      </w:r>
      <w:r w:rsidR="008A5976" w:rsidRPr="00097AD1">
        <w:rPr>
          <w:rFonts w:ascii="Times New Roman" w:hAnsi="Times New Roman"/>
          <w:i/>
          <w:vertAlign w:val="subscript"/>
        </w:rPr>
        <w:t>c</w:t>
      </w:r>
      <w:proofErr w:type="gramStart"/>
      <w:r w:rsidR="008A5976" w:rsidRPr="00097AD1">
        <w:rPr>
          <w:rFonts w:ascii="Times New Roman" w:hAnsi="Times New Roman"/>
          <w:i/>
          <w:vertAlign w:val="subscript"/>
        </w:rPr>
        <w:t>,max</w:t>
      </w:r>
      <w:proofErr w:type="spellEnd"/>
      <w:proofErr w:type="gramEnd"/>
      <w:r w:rsidR="008A5976">
        <w:rPr>
          <w:rFonts w:ascii="Times New Roman" w:hAnsi="Times New Roman"/>
        </w:rPr>
        <w:t xml:space="preserve"> are inclu</w:t>
      </w:r>
      <w:r w:rsidR="00977D24">
        <w:rPr>
          <w:rFonts w:ascii="Times New Roman" w:hAnsi="Times New Roman"/>
        </w:rPr>
        <w:t xml:space="preserve">ded </w:t>
      </w:r>
      <w:r w:rsidR="0052374B">
        <w:rPr>
          <w:rFonts w:ascii="Times New Roman" w:hAnsi="Times New Roman"/>
        </w:rPr>
        <w:t>as</w:t>
      </w:r>
      <w:r w:rsidR="00977D24">
        <w:rPr>
          <w:rFonts w:ascii="Times New Roman" w:hAnsi="Times New Roman"/>
        </w:rPr>
        <w:t xml:space="preserve"> online supplemental information</w:t>
      </w:r>
      <w:r w:rsidR="008A5976">
        <w:rPr>
          <w:rFonts w:ascii="Times New Roman" w:hAnsi="Times New Roman"/>
        </w:rPr>
        <w:t>.</w:t>
      </w:r>
      <w:r>
        <w:rPr>
          <w:rFonts w:ascii="Times New Roman" w:hAnsi="Times New Roman"/>
        </w:rPr>
        <w:t xml:space="preserve">  D</w:t>
      </w:r>
      <w:r w:rsidR="00910D26" w:rsidRPr="00997053">
        <w:rPr>
          <w:rFonts w:ascii="Times New Roman" w:hAnsi="Times New Roman"/>
        </w:rPr>
        <w:t xml:space="preserve">epth </w:t>
      </w:r>
      <w:r w:rsidR="001402F4">
        <w:rPr>
          <w:rFonts w:ascii="Times New Roman" w:hAnsi="Times New Roman"/>
        </w:rPr>
        <w:t>of colonization</w:t>
      </w:r>
      <w:r w:rsidR="001402F4" w:rsidRPr="00997053">
        <w:rPr>
          <w:rFonts w:ascii="Times New Roman" w:hAnsi="Times New Roman"/>
        </w:rPr>
        <w:t xml:space="preserve"> </w:t>
      </w:r>
      <w:r w:rsidR="00910D26" w:rsidRPr="00997053">
        <w:rPr>
          <w:rFonts w:ascii="Times New Roman" w:hAnsi="Times New Roman"/>
        </w:rPr>
        <w:t xml:space="preserve">and water clarity were </w:t>
      </w:r>
      <w:r>
        <w:rPr>
          <w:rFonts w:ascii="Times New Roman" w:hAnsi="Times New Roman"/>
        </w:rPr>
        <w:t xml:space="preserve">each quantified on </w:t>
      </w:r>
      <w:r w:rsidR="00DD405C">
        <w:rPr>
          <w:rFonts w:ascii="Times New Roman" w:hAnsi="Times New Roman"/>
        </w:rPr>
        <w:t>identical</w:t>
      </w:r>
      <w:r>
        <w:rPr>
          <w:rFonts w:ascii="Times New Roman" w:hAnsi="Times New Roman"/>
        </w:rPr>
        <w:t xml:space="preserve"> grids.  </w:t>
      </w:r>
      <w:r w:rsidR="00323AE4">
        <w:rPr>
          <w:rFonts w:ascii="Times New Roman" w:hAnsi="Times New Roman"/>
        </w:rPr>
        <w:t xml:space="preserve">Grid size was </w:t>
      </w:r>
      <w:r w:rsidR="00C8265A">
        <w:rPr>
          <w:rFonts w:ascii="Times New Roman" w:hAnsi="Times New Roman"/>
        </w:rPr>
        <w:t>selected to maximize the number of matches between depth of colonization and water clarity measurements,</w:t>
      </w:r>
      <w:r w:rsidR="00D95E5D">
        <w:rPr>
          <w:rFonts w:ascii="Times New Roman" w:hAnsi="Times New Roman"/>
        </w:rPr>
        <w:t xml:space="preserve"> resulting in grid radii of 0.04</w:t>
      </w:r>
      <w:r w:rsidR="00C8265A">
        <w:rPr>
          <w:rFonts w:ascii="Times New Roman" w:hAnsi="Times New Roman"/>
        </w:rPr>
        <w:t xml:space="preserve"> deg</w:t>
      </w:r>
      <w:r w:rsidR="00D95E5D">
        <w:rPr>
          <w:rFonts w:ascii="Times New Roman" w:hAnsi="Times New Roman"/>
        </w:rPr>
        <w:t>rees for Choctawhatchee Bay, 0.</w:t>
      </w:r>
      <w:r w:rsidR="00C8265A">
        <w:rPr>
          <w:rFonts w:ascii="Times New Roman" w:hAnsi="Times New Roman"/>
        </w:rPr>
        <w:t>1 degrees for Tampa Bay and 0.15 degrees for Indian River Lagoon.</w:t>
      </w:r>
      <w:r w:rsidR="008A5976">
        <w:rPr>
          <w:rFonts w:ascii="Times New Roman" w:hAnsi="Times New Roman"/>
        </w:rPr>
        <w:t xml:space="preserve">  Grid cells centered more than 1 km from seagrass were not included, preventing spurious comparison of seagrass depth of colonization with water clarity far from shorelines.  </w:t>
      </w:r>
      <w:r w:rsidR="00160D3B">
        <w:rPr>
          <w:rFonts w:ascii="Times New Roman" w:hAnsi="Times New Roman"/>
        </w:rPr>
        <w:t xml:space="preserve">The </w:t>
      </w:r>
      <w:r w:rsidR="00DD405C">
        <w:rPr>
          <w:rFonts w:ascii="Times New Roman" w:hAnsi="Times New Roman"/>
        </w:rPr>
        <w:t xml:space="preserve">percentage of </w:t>
      </w:r>
      <w:r w:rsidR="00F76CBC">
        <w:rPr>
          <w:rFonts w:ascii="Times New Roman" w:hAnsi="Times New Roman"/>
        </w:rPr>
        <w:t xml:space="preserve">surface irradiance (% SI) </w:t>
      </w:r>
      <w:r w:rsidR="00160D3B">
        <w:rPr>
          <w:rFonts w:ascii="Times New Roman" w:hAnsi="Times New Roman"/>
        </w:rPr>
        <w:t xml:space="preserve">at </w:t>
      </w:r>
      <w:r w:rsidR="00DD405C">
        <w:rPr>
          <w:rFonts w:ascii="Times New Roman" w:hAnsi="Times New Roman"/>
        </w:rPr>
        <w:t xml:space="preserve">the </w:t>
      </w:r>
      <w:r w:rsidR="00CC1CCC">
        <w:rPr>
          <w:rFonts w:ascii="Times New Roman" w:hAnsi="Times New Roman"/>
        </w:rPr>
        <w:t xml:space="preserve">median </w:t>
      </w:r>
      <w:r w:rsidR="00160D3B">
        <w:rPr>
          <w:rFonts w:ascii="Times New Roman" w:hAnsi="Times New Roman"/>
        </w:rPr>
        <w:t xml:space="preserve">depth </w:t>
      </w:r>
      <w:r w:rsidR="00DD405C">
        <w:rPr>
          <w:rFonts w:ascii="Times New Roman" w:hAnsi="Times New Roman"/>
        </w:rPr>
        <w:t xml:space="preserve">of colonization </w:t>
      </w:r>
      <w:r w:rsidR="00160D3B">
        <w:rPr>
          <w:rFonts w:ascii="Times New Roman" w:hAnsi="Times New Roman"/>
        </w:rPr>
        <w:t xml:space="preserve">was computed </w:t>
      </w:r>
      <w:r w:rsidR="00DD405C">
        <w:rPr>
          <w:rFonts w:ascii="Times New Roman" w:hAnsi="Times New Roman"/>
        </w:rPr>
        <w:t xml:space="preserve">using </w:t>
      </w:r>
    </w:p>
    <w:p w14:paraId="61534B3F" w14:textId="46709030" w:rsidR="00270510" w:rsidRPr="00A9448D" w:rsidRDefault="00F76CBC" w:rsidP="00A9448D">
      <w:pPr>
        <w:spacing w:before="0" w:after="0" w:line="360" w:lineRule="auto"/>
        <w:jc w:val="center"/>
        <w:rPr>
          <w:rFonts w:ascii="Times New Roman" w:hAnsi="Times New Roman"/>
        </w:rPr>
      </w:pPr>
      <w:r w:rsidRPr="00DD405C">
        <w:rPr>
          <w:rFonts w:ascii="Times New Roman" w:hAnsi="Times New Roman"/>
          <w:position w:val="-30"/>
        </w:rPr>
        <w:object w:dxaOrig="3320" w:dyaOrig="680" w14:anchorId="28DF5054">
          <v:shape id="_x0000_i1026" type="#_x0000_t75" style="width:165.6pt;height:36pt" o:ole="">
            <v:imagedata r:id="rId16" o:title=""/>
          </v:shape>
          <o:OLEObject Type="Embed" ProgID="Equation.3" ShapeID="_x0000_i1026" DrawAspect="Content" ObjectID="_1530343426" r:id="rId17"/>
        </w:object>
      </w:r>
      <w:r w:rsidR="00A9448D">
        <w:rPr>
          <w:rFonts w:ascii="Times New Roman" w:hAnsi="Times New Roman"/>
        </w:rPr>
        <w:t xml:space="preserve">   </w:t>
      </w:r>
      <w:r w:rsidR="007D6BDE">
        <w:rPr>
          <w:rFonts w:ascii="Times New Roman" w:hAnsi="Times New Roman"/>
        </w:rPr>
        <w:tab/>
      </w:r>
      <w:r w:rsidR="007D6BDE">
        <w:rPr>
          <w:rFonts w:ascii="Times New Roman" w:hAnsi="Times New Roman"/>
        </w:rPr>
        <w:tab/>
      </w:r>
      <w:r w:rsidR="00A9448D">
        <w:rPr>
          <w:rFonts w:ascii="Times New Roman" w:hAnsi="Times New Roman"/>
        </w:rPr>
        <w:t xml:space="preserve">  (</w:t>
      </w:r>
      <w:r w:rsidR="00B47C3E">
        <w:rPr>
          <w:rFonts w:ascii="Times New Roman" w:hAnsi="Times New Roman"/>
        </w:rPr>
        <w:t>7</w:t>
      </w:r>
      <w:r w:rsidR="00A9448D">
        <w:rPr>
          <w:rFonts w:ascii="Times New Roman" w:hAnsi="Times New Roman"/>
        </w:rPr>
        <w:t>)</w:t>
      </w:r>
    </w:p>
    <w:p w14:paraId="33EA88CE" w14:textId="1E823CBE" w:rsidR="00270510" w:rsidRDefault="007D6BDE" w:rsidP="00E47FB6">
      <w:pPr>
        <w:spacing w:before="0" w:after="0" w:line="360" w:lineRule="auto"/>
        <w:rPr>
          <w:rFonts w:ascii="Times New Roman" w:hAnsi="Times New Roman"/>
        </w:rPr>
      </w:pPr>
      <w:proofErr w:type="gramStart"/>
      <w:r>
        <w:rPr>
          <w:rFonts w:ascii="Times New Roman" w:hAnsi="Times New Roman"/>
        </w:rPr>
        <w:t>where</w:t>
      </w:r>
      <w:proofErr w:type="gramEnd"/>
      <w:r>
        <w:rPr>
          <w:rFonts w:ascii="Times New Roman" w:hAnsi="Times New Roman"/>
        </w:rPr>
        <w:t xml:space="preserve"> the </w:t>
      </w:r>
      <w:r w:rsidR="00910D26" w:rsidRPr="00997053">
        <w:rPr>
          <w:rFonts w:ascii="Times New Roman" w:hAnsi="Times New Roman"/>
        </w:rPr>
        <w:t>light extinction coefficient (</w:t>
      </w:r>
      <w:proofErr w:type="spellStart"/>
      <w:r w:rsidR="00A9448D" w:rsidRPr="00A9448D">
        <w:rPr>
          <w:rFonts w:ascii="Times New Roman" w:hAnsi="Times New Roman"/>
          <w:i/>
        </w:rPr>
        <w:t>K</w:t>
      </w:r>
      <w:r w:rsidR="00A9448D" w:rsidRPr="00A9448D">
        <w:rPr>
          <w:rFonts w:ascii="Times New Roman" w:hAnsi="Times New Roman"/>
          <w:i/>
          <w:vertAlign w:val="subscript"/>
        </w:rPr>
        <w:t>d</w:t>
      </w:r>
      <w:proofErr w:type="spellEnd"/>
      <w:r w:rsidR="00910D26" w:rsidRPr="00997053">
        <w:rPr>
          <w:rFonts w:ascii="Times New Roman" w:hAnsi="Times New Roman"/>
        </w:rPr>
        <w:t>)</w:t>
      </w:r>
      <w:r>
        <w:rPr>
          <w:rFonts w:ascii="Times New Roman" w:hAnsi="Times New Roman"/>
        </w:rPr>
        <w:t xml:space="preserve"> was obtained as a remote sensing product (Choctawhatchee Bay), was computed from a remote sensing-derived estimate of </w:t>
      </w:r>
      <w:proofErr w:type="spellStart"/>
      <w:r w:rsidR="008767B1">
        <w:rPr>
          <w:rFonts w:ascii="Times New Roman" w:hAnsi="Times New Roman"/>
        </w:rPr>
        <w:t>Secchi</w:t>
      </w:r>
      <w:proofErr w:type="spellEnd"/>
      <w:r>
        <w:rPr>
          <w:rFonts w:ascii="Times New Roman" w:hAnsi="Times New Roman"/>
        </w:rPr>
        <w:t xml:space="preserve"> depth (Tampa Bay), or from field-based </w:t>
      </w:r>
      <w:proofErr w:type="spellStart"/>
      <w:r w:rsidR="008767B1">
        <w:rPr>
          <w:rFonts w:ascii="Times New Roman" w:hAnsi="Times New Roman"/>
        </w:rPr>
        <w:t>Secchi</w:t>
      </w:r>
      <w:proofErr w:type="spellEnd"/>
      <w:r>
        <w:rPr>
          <w:rFonts w:ascii="Times New Roman" w:hAnsi="Times New Roman"/>
        </w:rPr>
        <w:t xml:space="preserve"> depth measurements</w:t>
      </w:r>
      <w:r w:rsidR="008A49F2">
        <w:rPr>
          <w:rFonts w:ascii="Times New Roman" w:hAnsi="Times New Roman"/>
        </w:rPr>
        <w:t xml:space="preserve"> (Indian River Lagoon)</w:t>
      </w:r>
      <w:r>
        <w:rPr>
          <w:rFonts w:ascii="Times New Roman" w:hAnsi="Times New Roman"/>
        </w:rPr>
        <w:t xml:space="preserve">.  Where </w:t>
      </w:r>
      <w:proofErr w:type="spellStart"/>
      <w:proofErr w:type="gramStart"/>
      <w:r w:rsidRPr="00765D8B">
        <w:rPr>
          <w:rFonts w:ascii="Times New Roman" w:hAnsi="Times New Roman"/>
          <w:i/>
        </w:rPr>
        <w:t>K</w:t>
      </w:r>
      <w:r w:rsidRPr="00765D8B">
        <w:rPr>
          <w:rFonts w:ascii="Times New Roman" w:hAnsi="Times New Roman"/>
          <w:i/>
          <w:vertAlign w:val="subscript"/>
        </w:rPr>
        <w:t>d</w:t>
      </w:r>
      <w:proofErr w:type="spellEnd"/>
      <w:proofErr w:type="gramEnd"/>
      <w:r>
        <w:rPr>
          <w:rFonts w:ascii="Times New Roman" w:hAnsi="Times New Roman"/>
        </w:rPr>
        <w:t xml:space="preserve"> was derived from </w:t>
      </w:r>
      <w:proofErr w:type="spellStart"/>
      <w:r w:rsidR="008767B1">
        <w:rPr>
          <w:rFonts w:ascii="Times New Roman" w:hAnsi="Times New Roman"/>
        </w:rPr>
        <w:t>Secchi</w:t>
      </w:r>
      <w:proofErr w:type="spellEnd"/>
      <w:r>
        <w:rPr>
          <w:rFonts w:ascii="Times New Roman" w:hAnsi="Times New Roman"/>
        </w:rPr>
        <w:t xml:space="preserve"> depth</w:t>
      </w:r>
      <w:r w:rsidR="00C8265A">
        <w:rPr>
          <w:rFonts w:ascii="Times New Roman" w:hAnsi="Times New Roman"/>
        </w:rPr>
        <w:t xml:space="preserve"> (</w:t>
      </w:r>
      <w:proofErr w:type="spellStart"/>
      <w:r w:rsidR="00C8265A" w:rsidRPr="00765D8B">
        <w:rPr>
          <w:rFonts w:ascii="Times New Roman" w:hAnsi="Times New Roman"/>
          <w:i/>
        </w:rPr>
        <w:t>Z</w:t>
      </w:r>
      <w:r w:rsidR="008767B1">
        <w:rPr>
          <w:rFonts w:ascii="Times New Roman" w:hAnsi="Times New Roman"/>
          <w:i/>
          <w:vertAlign w:val="subscript"/>
        </w:rPr>
        <w:t>Secchi</w:t>
      </w:r>
      <w:proofErr w:type="spellEnd"/>
      <w:r w:rsidR="00C8265A">
        <w:rPr>
          <w:rFonts w:ascii="Times New Roman" w:hAnsi="Times New Roman"/>
        </w:rPr>
        <w:t>)</w:t>
      </w:r>
      <w:r>
        <w:rPr>
          <w:rFonts w:ascii="Times New Roman" w:hAnsi="Times New Roman"/>
        </w:rPr>
        <w:t>, it was computed using</w:t>
      </w:r>
      <w:r w:rsidRPr="00A9448D">
        <w:rPr>
          <w:rFonts w:ascii="Times New Roman" w:hAnsi="Times New Roman"/>
          <w:position w:val="-12"/>
        </w:rPr>
        <w:object w:dxaOrig="1600" w:dyaOrig="360" w14:anchorId="71628C79">
          <v:shape id="_x0000_i1027" type="#_x0000_t75" style="width:79.2pt;height:21.6pt" o:ole="">
            <v:imagedata r:id="rId18" o:title=""/>
          </v:shape>
          <o:OLEObject Type="Embed" ProgID="Equation.3" ShapeID="_x0000_i1027" DrawAspect="Content" ObjectID="_1530343427" r:id="rId19"/>
        </w:object>
      </w:r>
      <w:r w:rsidR="00910D26" w:rsidRPr="00997053">
        <w:rPr>
          <w:rFonts w:ascii="Times New Roman" w:hAnsi="Times New Roman"/>
        </w:rPr>
        <w:t xml:space="preserve"> (Poole and Atkins 1929; </w:t>
      </w:r>
      <w:proofErr w:type="spellStart"/>
      <w:r w:rsidR="00910D26" w:rsidRPr="00997053">
        <w:rPr>
          <w:rFonts w:ascii="Times New Roman" w:hAnsi="Times New Roman"/>
        </w:rPr>
        <w:t>Idso</w:t>
      </w:r>
      <w:proofErr w:type="spellEnd"/>
      <w:r w:rsidR="00910D26" w:rsidRPr="00997053">
        <w:rPr>
          <w:rFonts w:ascii="Times New Roman" w:hAnsi="Times New Roman"/>
        </w:rPr>
        <w:t xml:space="preserve"> and Gilbert 1974)</w:t>
      </w:r>
      <w:r>
        <w:rPr>
          <w:rFonts w:ascii="Times New Roman" w:hAnsi="Times New Roman"/>
        </w:rPr>
        <w:t>.</w:t>
      </w:r>
      <w:r w:rsidR="00C8265A">
        <w:rPr>
          <w:rFonts w:ascii="Times New Roman" w:hAnsi="Times New Roman"/>
        </w:rPr>
        <w:t xml:space="preserve">  </w:t>
      </w:r>
      <w:r w:rsidR="00CC1CCC">
        <w:rPr>
          <w:rFonts w:ascii="Times New Roman" w:hAnsi="Times New Roman"/>
        </w:rPr>
        <w:t xml:space="preserve">The </w:t>
      </w:r>
      <w:r w:rsidR="00F76CBC">
        <w:rPr>
          <w:rFonts w:ascii="Times New Roman" w:hAnsi="Times New Roman"/>
        </w:rPr>
        <w:t xml:space="preserve">% SI </w:t>
      </w:r>
      <w:r w:rsidR="00CC1CCC">
        <w:rPr>
          <w:rFonts w:ascii="Times New Roman" w:hAnsi="Times New Roman"/>
        </w:rPr>
        <w:t>at the maximum depth of colonization (</w:t>
      </w:r>
      <w:proofErr w:type="spellStart"/>
      <w:r w:rsidR="00CC1CCC" w:rsidRPr="00765D8B">
        <w:rPr>
          <w:rFonts w:ascii="Times New Roman" w:hAnsi="Times New Roman"/>
          <w:i/>
        </w:rPr>
        <w:t>Z</w:t>
      </w:r>
      <w:r w:rsidR="00CC1CCC" w:rsidRPr="00765D8B">
        <w:rPr>
          <w:rFonts w:ascii="Times New Roman" w:hAnsi="Times New Roman"/>
          <w:i/>
          <w:vertAlign w:val="subscript"/>
        </w:rPr>
        <w:t>c</w:t>
      </w:r>
      <w:proofErr w:type="gramStart"/>
      <w:r w:rsidR="00CC1CCC" w:rsidRPr="00765D8B">
        <w:rPr>
          <w:rFonts w:ascii="Times New Roman" w:hAnsi="Times New Roman"/>
          <w:i/>
          <w:vertAlign w:val="subscript"/>
        </w:rPr>
        <w:t>,max</w:t>
      </w:r>
      <w:proofErr w:type="spellEnd"/>
      <w:proofErr w:type="gramEnd"/>
      <w:r w:rsidR="00CC1CCC">
        <w:rPr>
          <w:rFonts w:ascii="Times New Roman" w:hAnsi="Times New Roman"/>
        </w:rPr>
        <w:t xml:space="preserve">) was also estimated and is reported as supplemental information. </w:t>
      </w:r>
    </w:p>
    <w:p w14:paraId="2537DAC8" w14:textId="6D94009F" w:rsidR="008803F4" w:rsidRDefault="008803F4" w:rsidP="005F158F">
      <w:pPr>
        <w:spacing w:before="0" w:after="0" w:line="360" w:lineRule="auto"/>
        <w:ind w:firstLine="720"/>
        <w:rPr>
          <w:rFonts w:ascii="Times New Roman" w:hAnsi="Times New Roman"/>
        </w:rPr>
      </w:pPr>
      <w:r>
        <w:rPr>
          <w:rFonts w:ascii="Times New Roman" w:hAnsi="Times New Roman"/>
        </w:rPr>
        <w:t xml:space="preserve">Segment means and standard errors for light requirements were computed from the spatially-correlated gridded estimates using an intercept-only spatial mixed model, as for depth of colonization.  Tests for differences in mean light requirements among estuaries </w:t>
      </w:r>
      <w:r w:rsidR="0052374B">
        <w:rPr>
          <w:rFonts w:ascii="Times New Roman" w:hAnsi="Times New Roman"/>
        </w:rPr>
        <w:t xml:space="preserve">and estuary segments </w:t>
      </w:r>
      <w:r>
        <w:rPr>
          <w:rFonts w:ascii="Times New Roman" w:hAnsi="Times New Roman"/>
        </w:rPr>
        <w:t>were also implemented using a spatial mixed model</w:t>
      </w:r>
      <w:r w:rsidR="00385EFF">
        <w:rPr>
          <w:rFonts w:ascii="Times New Roman" w:hAnsi="Times New Roman"/>
        </w:rPr>
        <w:t xml:space="preserve"> implemented in R using </w:t>
      </w:r>
      <w:proofErr w:type="spellStart"/>
      <w:r w:rsidR="00385EFF">
        <w:rPr>
          <w:rFonts w:ascii="Times New Roman" w:hAnsi="Times New Roman"/>
        </w:rPr>
        <w:t>nlme</w:t>
      </w:r>
      <w:proofErr w:type="spellEnd"/>
      <w:r>
        <w:rPr>
          <w:rFonts w:ascii="Times New Roman" w:hAnsi="Times New Roman"/>
        </w:rPr>
        <w:t>, in this case with a single categorical fixed effect (estuary</w:t>
      </w:r>
      <w:r w:rsidR="0052374B">
        <w:rPr>
          <w:rFonts w:ascii="Times New Roman" w:hAnsi="Times New Roman"/>
        </w:rPr>
        <w:t xml:space="preserve"> or estuary segment</w:t>
      </w:r>
      <w:r>
        <w:rPr>
          <w:rFonts w:ascii="Times New Roman" w:hAnsi="Times New Roman"/>
        </w:rPr>
        <w:t>)</w:t>
      </w:r>
      <w:r w:rsidR="003D0751">
        <w:rPr>
          <w:rFonts w:ascii="Times New Roman" w:hAnsi="Times New Roman"/>
        </w:rPr>
        <w:t xml:space="preserve"> and a </w:t>
      </w:r>
      <w:r w:rsidR="00385EFF">
        <w:rPr>
          <w:rFonts w:ascii="Times New Roman" w:hAnsi="Times New Roman"/>
        </w:rPr>
        <w:t>G</w:t>
      </w:r>
      <w:r w:rsidR="003D0751">
        <w:rPr>
          <w:rFonts w:ascii="Times New Roman" w:hAnsi="Times New Roman"/>
        </w:rPr>
        <w:t>a</w:t>
      </w:r>
      <w:r w:rsidR="00D4254A">
        <w:rPr>
          <w:rFonts w:ascii="Times New Roman" w:hAnsi="Times New Roman"/>
        </w:rPr>
        <w:t>u</w:t>
      </w:r>
      <w:r w:rsidR="003D0751">
        <w:rPr>
          <w:rFonts w:ascii="Times New Roman" w:hAnsi="Times New Roman"/>
        </w:rPr>
        <w:t>ssian spatial correlation structure with a nugget effect</w:t>
      </w:r>
      <w:r>
        <w:rPr>
          <w:rFonts w:ascii="Times New Roman" w:hAnsi="Times New Roman"/>
        </w:rPr>
        <w:t xml:space="preserve">.  </w:t>
      </w:r>
    </w:p>
    <w:p w14:paraId="5544E84A" w14:textId="3A02545B" w:rsidR="00270510" w:rsidRPr="00997053" w:rsidRDefault="00270510" w:rsidP="0069309F">
      <w:pPr>
        <w:spacing w:before="0" w:after="0" w:line="360" w:lineRule="auto"/>
        <w:ind w:firstLine="720"/>
        <w:rPr>
          <w:rFonts w:ascii="Times New Roman" w:hAnsi="Times New Roman"/>
        </w:rPr>
      </w:pPr>
    </w:p>
    <w:p w14:paraId="4F905305" w14:textId="77777777" w:rsidR="00270510" w:rsidRPr="002D75BF" w:rsidRDefault="00910D26" w:rsidP="001A66BE">
      <w:pPr>
        <w:spacing w:before="0" w:after="0" w:line="360" w:lineRule="auto"/>
        <w:rPr>
          <w:rFonts w:ascii="Times New Roman" w:hAnsi="Times New Roman"/>
          <w:b/>
        </w:rPr>
      </w:pPr>
      <w:bookmarkStart w:id="33" w:name="results"/>
      <w:r w:rsidRPr="002D75BF">
        <w:rPr>
          <w:rFonts w:ascii="Times New Roman" w:hAnsi="Times New Roman"/>
          <w:b/>
        </w:rPr>
        <w:t>Results</w:t>
      </w:r>
    </w:p>
    <w:p w14:paraId="6ECDD57C" w14:textId="77777777" w:rsidR="00270510" w:rsidRPr="0069309F" w:rsidRDefault="00910D26" w:rsidP="001A66BE">
      <w:pPr>
        <w:spacing w:before="0" w:after="0" w:line="360" w:lineRule="auto"/>
        <w:rPr>
          <w:rFonts w:ascii="Times New Roman" w:hAnsi="Times New Roman"/>
          <w:i/>
        </w:rPr>
      </w:pPr>
      <w:bookmarkStart w:id="34" w:name="segment-characteristics-and-seagrass-dep"/>
      <w:bookmarkEnd w:id="33"/>
      <w:r w:rsidRPr="0069309F">
        <w:rPr>
          <w:rFonts w:ascii="Times New Roman" w:hAnsi="Times New Roman"/>
          <w:i/>
        </w:rPr>
        <w:t>Segment characteristics and seagrass depth estimates</w:t>
      </w:r>
    </w:p>
    <w:bookmarkEnd w:id="34"/>
    <w:p w14:paraId="6983DAC0" w14:textId="1ED94E31" w:rsidR="00270510" w:rsidRPr="00997053" w:rsidRDefault="00C8265A" w:rsidP="0069309F">
      <w:pPr>
        <w:spacing w:before="0" w:after="0" w:line="360" w:lineRule="auto"/>
        <w:ind w:firstLine="720"/>
        <w:rPr>
          <w:rFonts w:ascii="Times New Roman" w:hAnsi="Times New Roman"/>
        </w:rPr>
      </w:pPr>
      <w:r>
        <w:rPr>
          <w:rFonts w:ascii="Times New Roman" w:hAnsi="Times New Roman"/>
        </w:rPr>
        <w:t xml:space="preserve">The study areas varied in size and depth </w:t>
      </w:r>
      <w:r w:rsidR="00910D26" w:rsidRPr="00997053">
        <w:rPr>
          <w:rFonts w:ascii="Times New Roman" w:hAnsi="Times New Roman"/>
        </w:rPr>
        <w:t>(</w:t>
      </w:r>
      <w:r w:rsidR="00A451DF">
        <w:rPr>
          <w:rFonts w:ascii="Times New Roman" w:hAnsi="Times New Roman"/>
        </w:rPr>
        <w:t>Table 1</w:t>
      </w:r>
      <w:r w:rsidR="00910D26" w:rsidRPr="00997053">
        <w:rPr>
          <w:rFonts w:ascii="Times New Roman" w:hAnsi="Times New Roman"/>
        </w:rPr>
        <w:t xml:space="preserve">). </w:t>
      </w:r>
      <w:r>
        <w:rPr>
          <w:rFonts w:ascii="Times New Roman" w:hAnsi="Times New Roman"/>
        </w:rPr>
        <w:t>A</w:t>
      </w:r>
      <w:r w:rsidR="00910D26" w:rsidRPr="00997053">
        <w:rPr>
          <w:rFonts w:ascii="Times New Roman" w:hAnsi="Times New Roman"/>
        </w:rPr>
        <w:t xml:space="preserve">rea </w:t>
      </w:r>
      <w:r w:rsidR="00274AFB">
        <w:rPr>
          <w:rFonts w:ascii="Times New Roman" w:hAnsi="Times New Roman"/>
        </w:rPr>
        <w:t xml:space="preserve">ranged </w:t>
      </w:r>
      <w:r w:rsidR="0037478F">
        <w:rPr>
          <w:rFonts w:ascii="Times New Roman" w:hAnsi="Times New Roman"/>
        </w:rPr>
        <w:t xml:space="preserve">from </w:t>
      </w:r>
      <w:r w:rsidR="00274AFB">
        <w:rPr>
          <w:rFonts w:ascii="Times New Roman" w:hAnsi="Times New Roman"/>
        </w:rPr>
        <w:t xml:space="preserve">59 </w:t>
      </w:r>
      <w:r w:rsidR="00274AFB" w:rsidRPr="00997053">
        <w:rPr>
          <w:rFonts w:ascii="Times New Roman" w:hAnsi="Times New Roman"/>
        </w:rPr>
        <w:t>km</w:t>
      </w:r>
      <w:r w:rsidR="00274AFB" w:rsidRPr="004B7F85">
        <w:rPr>
          <w:rFonts w:ascii="Times New Roman" w:hAnsi="Times New Roman"/>
          <w:vertAlign w:val="superscript"/>
        </w:rPr>
        <w:t>2</w:t>
      </w:r>
      <w:r w:rsidR="00274AFB" w:rsidRPr="00997053">
        <w:rPr>
          <w:rFonts w:ascii="Times New Roman" w:hAnsi="Times New Roman"/>
        </w:rPr>
        <w:t xml:space="preserve"> </w:t>
      </w:r>
      <w:r w:rsidR="00274AFB">
        <w:rPr>
          <w:rFonts w:ascii="Times New Roman" w:hAnsi="Times New Roman"/>
        </w:rPr>
        <w:t xml:space="preserve">for Western </w:t>
      </w:r>
      <w:r w:rsidR="00274AFB" w:rsidRPr="00997053">
        <w:rPr>
          <w:rFonts w:ascii="Times New Roman" w:hAnsi="Times New Roman"/>
        </w:rPr>
        <w:t xml:space="preserve">Choctawhatchee Bay </w:t>
      </w:r>
      <w:r w:rsidR="00274AFB">
        <w:rPr>
          <w:rFonts w:ascii="Times New Roman" w:hAnsi="Times New Roman"/>
        </w:rPr>
        <w:t xml:space="preserve">(WCB) to </w:t>
      </w:r>
      <w:r w:rsidR="00910D26" w:rsidRPr="00997053">
        <w:rPr>
          <w:rFonts w:ascii="Times New Roman" w:hAnsi="Times New Roman"/>
        </w:rPr>
        <w:t>271 km</w:t>
      </w:r>
      <w:r w:rsidRPr="00765D8B">
        <w:rPr>
          <w:rFonts w:ascii="Times New Roman" w:hAnsi="Times New Roman"/>
          <w:vertAlign w:val="superscript"/>
        </w:rPr>
        <w:t>2</w:t>
      </w:r>
      <w:r w:rsidR="00F07E3B">
        <w:rPr>
          <w:rFonts w:ascii="Times New Roman" w:hAnsi="Times New Roman"/>
        </w:rPr>
        <w:t xml:space="preserve"> for </w:t>
      </w:r>
      <w:r w:rsidR="00F07E3B" w:rsidRPr="00997053">
        <w:rPr>
          <w:rFonts w:ascii="Times New Roman" w:hAnsi="Times New Roman"/>
        </w:rPr>
        <w:t>the Big Bend</w:t>
      </w:r>
      <w:r w:rsidR="00910D26" w:rsidRPr="00997053">
        <w:rPr>
          <w:rFonts w:ascii="Times New Roman" w:hAnsi="Times New Roman"/>
        </w:rPr>
        <w:t xml:space="preserve"> </w:t>
      </w:r>
      <w:r w:rsidR="00274AFB">
        <w:rPr>
          <w:rFonts w:ascii="Times New Roman" w:hAnsi="Times New Roman"/>
        </w:rPr>
        <w:t>(BB)</w:t>
      </w:r>
      <w:r w:rsidR="00F07E3B">
        <w:rPr>
          <w:rFonts w:ascii="Times New Roman" w:hAnsi="Times New Roman"/>
        </w:rPr>
        <w:t xml:space="preserve">.  </w:t>
      </w:r>
      <w:r w:rsidR="00910D26" w:rsidRPr="00997053">
        <w:rPr>
          <w:rFonts w:ascii="Times New Roman" w:hAnsi="Times New Roman"/>
        </w:rPr>
        <w:t xml:space="preserve">Mean depth was less than 5 meters </w:t>
      </w:r>
      <w:r w:rsidR="00274AFB">
        <w:rPr>
          <w:rFonts w:ascii="Times New Roman" w:hAnsi="Times New Roman"/>
        </w:rPr>
        <w:t xml:space="preserve">in </w:t>
      </w:r>
      <w:r w:rsidR="00910D26" w:rsidRPr="00997053">
        <w:rPr>
          <w:rFonts w:ascii="Times New Roman" w:hAnsi="Times New Roman"/>
        </w:rPr>
        <w:t xml:space="preserve">each segment, </w:t>
      </w:r>
      <w:r w:rsidR="00274AFB">
        <w:rPr>
          <w:rFonts w:ascii="Times New Roman" w:hAnsi="Times New Roman"/>
        </w:rPr>
        <w:t>except</w:t>
      </w:r>
      <w:r w:rsidR="00F07E3B">
        <w:rPr>
          <w:rFonts w:ascii="Times New Roman" w:hAnsi="Times New Roman"/>
        </w:rPr>
        <w:t xml:space="preserve"> </w:t>
      </w:r>
      <w:r w:rsidR="00274AFB">
        <w:rPr>
          <w:rFonts w:ascii="Times New Roman" w:hAnsi="Times New Roman"/>
        </w:rPr>
        <w:t xml:space="preserve">for WCB, </w:t>
      </w:r>
      <w:r w:rsidR="00910D26" w:rsidRPr="00997053">
        <w:rPr>
          <w:rFonts w:ascii="Times New Roman" w:hAnsi="Times New Roman"/>
        </w:rPr>
        <w:t xml:space="preserve">which was slightly deeper (5.3 m). Maximum depth </w:t>
      </w:r>
      <w:r w:rsidR="00274AFB">
        <w:rPr>
          <w:rFonts w:ascii="Times New Roman" w:hAnsi="Times New Roman"/>
        </w:rPr>
        <w:t xml:space="preserve">was </w:t>
      </w:r>
      <w:r w:rsidR="004C018F">
        <w:rPr>
          <w:rFonts w:ascii="Times New Roman" w:hAnsi="Times New Roman"/>
        </w:rPr>
        <w:lastRenderedPageBreak/>
        <w:t xml:space="preserve">greater </w:t>
      </w:r>
      <w:r w:rsidR="00F07E3B">
        <w:rPr>
          <w:rFonts w:ascii="Times New Roman" w:hAnsi="Times New Roman"/>
        </w:rPr>
        <w:t xml:space="preserve">in </w:t>
      </w:r>
      <w:r w:rsidR="00274AFB">
        <w:rPr>
          <w:rFonts w:ascii="Times New Roman" w:hAnsi="Times New Roman"/>
        </w:rPr>
        <w:t>WCB (</w:t>
      </w:r>
      <w:r w:rsidR="00910D26" w:rsidRPr="00997053">
        <w:rPr>
          <w:rFonts w:ascii="Times New Roman" w:hAnsi="Times New Roman"/>
        </w:rPr>
        <w:t>11.9 m) and Old Tampa Bay (</w:t>
      </w:r>
      <w:r w:rsidR="00274AFB">
        <w:rPr>
          <w:rFonts w:ascii="Times New Roman" w:hAnsi="Times New Roman"/>
        </w:rPr>
        <w:t xml:space="preserve">OTB, </w:t>
      </w:r>
      <w:r w:rsidR="00910D26" w:rsidRPr="00997053">
        <w:rPr>
          <w:rFonts w:ascii="Times New Roman" w:hAnsi="Times New Roman"/>
        </w:rPr>
        <w:t xml:space="preserve">10.4 m) compared to </w:t>
      </w:r>
      <w:r w:rsidR="00274AFB">
        <w:rPr>
          <w:rFonts w:ascii="Times New Roman" w:hAnsi="Times New Roman"/>
        </w:rPr>
        <w:t xml:space="preserve">BB </w:t>
      </w:r>
      <w:r w:rsidR="00910D26" w:rsidRPr="00997053">
        <w:rPr>
          <w:rFonts w:ascii="Times New Roman" w:hAnsi="Times New Roman"/>
        </w:rPr>
        <w:t xml:space="preserve">(3.6 m) and </w:t>
      </w:r>
      <w:r w:rsidR="00274AFB">
        <w:rPr>
          <w:rFonts w:ascii="Times New Roman" w:hAnsi="Times New Roman"/>
        </w:rPr>
        <w:t xml:space="preserve">Upper </w:t>
      </w:r>
      <w:r w:rsidR="00910D26" w:rsidRPr="00997053">
        <w:rPr>
          <w:rFonts w:ascii="Times New Roman" w:hAnsi="Times New Roman"/>
        </w:rPr>
        <w:t>Indian River Lagoon (</w:t>
      </w:r>
      <w:r w:rsidR="00274AFB">
        <w:rPr>
          <w:rFonts w:ascii="Times New Roman" w:hAnsi="Times New Roman"/>
        </w:rPr>
        <w:t xml:space="preserve">UIRL, </w:t>
      </w:r>
      <w:r w:rsidR="00286821">
        <w:rPr>
          <w:rFonts w:ascii="Times New Roman" w:hAnsi="Times New Roman"/>
        </w:rPr>
        <w:t>3.7</w:t>
      </w:r>
      <w:r w:rsidR="008A49F2">
        <w:rPr>
          <w:rFonts w:ascii="Times New Roman" w:hAnsi="Times New Roman"/>
        </w:rPr>
        <w:t xml:space="preserve"> m) segments. Seagrass</w:t>
      </w:r>
      <w:r w:rsidR="00910D26" w:rsidRPr="00997053">
        <w:rPr>
          <w:rFonts w:ascii="Times New Roman" w:hAnsi="Times New Roman"/>
        </w:rPr>
        <w:t xml:space="preserve"> cover</w:t>
      </w:r>
      <w:r w:rsidR="00274AFB">
        <w:rPr>
          <w:rFonts w:ascii="Times New Roman" w:hAnsi="Times New Roman"/>
        </w:rPr>
        <w:t>age was extensive in BB</w:t>
      </w:r>
      <w:r w:rsidR="00910D26" w:rsidRPr="00997053">
        <w:rPr>
          <w:rFonts w:ascii="Times New Roman" w:hAnsi="Times New Roman"/>
        </w:rPr>
        <w:t xml:space="preserve"> (74.8 %</w:t>
      </w:r>
      <w:r w:rsidR="00B45A56">
        <w:rPr>
          <w:rFonts w:ascii="Times New Roman" w:hAnsi="Times New Roman"/>
        </w:rPr>
        <w:t xml:space="preserve"> of total segment area</w:t>
      </w:r>
      <w:r w:rsidR="00910D26" w:rsidRPr="00997053">
        <w:rPr>
          <w:rFonts w:ascii="Times New Roman" w:hAnsi="Times New Roman"/>
        </w:rPr>
        <w:t xml:space="preserve">), </w:t>
      </w:r>
      <w:r w:rsidR="00274AFB">
        <w:rPr>
          <w:rFonts w:ascii="Times New Roman" w:hAnsi="Times New Roman"/>
        </w:rPr>
        <w:t xml:space="preserve">less in UIRL </w:t>
      </w:r>
      <w:r w:rsidR="00910D26" w:rsidRPr="00997053">
        <w:rPr>
          <w:rFonts w:ascii="Times New Roman" w:hAnsi="Times New Roman"/>
        </w:rPr>
        <w:t>(32.8 %)</w:t>
      </w:r>
      <w:r w:rsidR="00274AFB">
        <w:rPr>
          <w:rFonts w:ascii="Times New Roman" w:hAnsi="Times New Roman"/>
        </w:rPr>
        <w:t xml:space="preserve"> and</w:t>
      </w:r>
      <w:r w:rsidR="00910D26" w:rsidRPr="00997053">
        <w:rPr>
          <w:rFonts w:ascii="Times New Roman" w:hAnsi="Times New Roman"/>
        </w:rPr>
        <w:t xml:space="preserve"> </w:t>
      </w:r>
      <w:r w:rsidR="00274AFB">
        <w:rPr>
          <w:rFonts w:ascii="Times New Roman" w:hAnsi="Times New Roman"/>
        </w:rPr>
        <w:t xml:space="preserve">OTB </w:t>
      </w:r>
      <w:r w:rsidR="00910D26" w:rsidRPr="00997053">
        <w:rPr>
          <w:rFonts w:ascii="Times New Roman" w:hAnsi="Times New Roman"/>
        </w:rPr>
        <w:t xml:space="preserve">(11.9 %), </w:t>
      </w:r>
      <w:r w:rsidR="00B45A56">
        <w:rPr>
          <w:rFonts w:ascii="Times New Roman" w:hAnsi="Times New Roman"/>
        </w:rPr>
        <w:t xml:space="preserve">and </w:t>
      </w:r>
      <w:r w:rsidR="00274AFB">
        <w:rPr>
          <w:rFonts w:ascii="Times New Roman" w:hAnsi="Times New Roman"/>
        </w:rPr>
        <w:t xml:space="preserve">very sparse in WCB </w:t>
      </w:r>
      <w:r w:rsidR="00910D26" w:rsidRPr="00997053">
        <w:rPr>
          <w:rFonts w:ascii="Times New Roman" w:hAnsi="Times New Roman"/>
        </w:rPr>
        <w:t>(5.9 %)</w:t>
      </w:r>
      <w:r w:rsidR="00B45A56">
        <w:rPr>
          <w:rFonts w:ascii="Times New Roman" w:hAnsi="Times New Roman"/>
        </w:rPr>
        <w:t xml:space="preserve">, where </w:t>
      </w:r>
      <w:r w:rsidR="00076054">
        <w:rPr>
          <w:rFonts w:ascii="Times New Roman" w:hAnsi="Times New Roman"/>
        </w:rPr>
        <w:t xml:space="preserve">most seagrass was in </w:t>
      </w:r>
      <w:r w:rsidR="00910D26" w:rsidRPr="00997053">
        <w:rPr>
          <w:rFonts w:ascii="Times New Roman" w:hAnsi="Times New Roman"/>
        </w:rPr>
        <w:t>a large patch</w:t>
      </w:r>
      <w:r w:rsidR="006D52DF">
        <w:rPr>
          <w:rFonts w:ascii="Times New Roman" w:hAnsi="Times New Roman"/>
        </w:rPr>
        <w:t xml:space="preserve"> </w:t>
      </w:r>
      <w:r w:rsidR="00910D26" w:rsidRPr="00997053">
        <w:rPr>
          <w:rFonts w:ascii="Times New Roman" w:hAnsi="Times New Roman"/>
        </w:rPr>
        <w:t xml:space="preserve">located </w:t>
      </w:r>
      <w:r w:rsidR="00C95C74">
        <w:rPr>
          <w:rFonts w:ascii="Times New Roman" w:hAnsi="Times New Roman"/>
        </w:rPr>
        <w:t xml:space="preserve">just </w:t>
      </w:r>
      <w:r w:rsidR="00910D26" w:rsidRPr="00997053">
        <w:rPr>
          <w:rFonts w:ascii="Times New Roman" w:hAnsi="Times New Roman"/>
        </w:rPr>
        <w:t xml:space="preserve">west of the inlet </w:t>
      </w:r>
      <w:r w:rsidR="006D52DF">
        <w:rPr>
          <w:rFonts w:ascii="Times New Roman" w:hAnsi="Times New Roman"/>
        </w:rPr>
        <w:t xml:space="preserve">to </w:t>
      </w:r>
      <w:r w:rsidR="00910D26" w:rsidRPr="00997053">
        <w:rPr>
          <w:rFonts w:ascii="Times New Roman" w:hAnsi="Times New Roman"/>
        </w:rPr>
        <w:t>the Gulf of Mexico</w:t>
      </w:r>
      <w:r w:rsidR="00623E0F">
        <w:rPr>
          <w:rFonts w:ascii="Times New Roman" w:hAnsi="Times New Roman"/>
        </w:rPr>
        <w:t xml:space="preserve"> (Fig. 2)</w:t>
      </w:r>
      <w:r w:rsidR="00910D26" w:rsidRPr="00997053">
        <w:rPr>
          <w:rFonts w:ascii="Times New Roman" w:hAnsi="Times New Roman"/>
        </w:rPr>
        <w:t xml:space="preserve">. Seagrasses </w:t>
      </w:r>
      <w:r w:rsidR="00274AFB">
        <w:rPr>
          <w:rFonts w:ascii="Times New Roman" w:hAnsi="Times New Roman"/>
        </w:rPr>
        <w:t>were distributed through</w:t>
      </w:r>
      <w:r w:rsidR="003103DB">
        <w:rPr>
          <w:rFonts w:ascii="Times New Roman" w:hAnsi="Times New Roman"/>
        </w:rPr>
        <w:t>out</w:t>
      </w:r>
      <w:r w:rsidR="00274AFB">
        <w:rPr>
          <w:rFonts w:ascii="Times New Roman" w:hAnsi="Times New Roman"/>
        </w:rPr>
        <w:t xml:space="preserve"> </w:t>
      </w:r>
      <w:r w:rsidR="003103DB">
        <w:rPr>
          <w:rFonts w:ascii="Times New Roman" w:hAnsi="Times New Roman"/>
        </w:rPr>
        <w:t xml:space="preserve">BB </w:t>
      </w:r>
      <w:r w:rsidR="00274AFB">
        <w:rPr>
          <w:rFonts w:ascii="Times New Roman" w:hAnsi="Times New Roman"/>
        </w:rPr>
        <w:t xml:space="preserve">except for a </w:t>
      </w:r>
      <w:r w:rsidR="00910D26" w:rsidRPr="00997053">
        <w:rPr>
          <w:rFonts w:ascii="Times New Roman" w:hAnsi="Times New Roman"/>
        </w:rPr>
        <w:t xml:space="preserve">noticeable </w:t>
      </w:r>
      <w:r w:rsidR="00274AFB">
        <w:rPr>
          <w:rFonts w:ascii="Times New Roman" w:hAnsi="Times New Roman"/>
        </w:rPr>
        <w:t xml:space="preserve">area of </w:t>
      </w:r>
      <w:r w:rsidR="006D52DF">
        <w:rPr>
          <w:rFonts w:ascii="Times New Roman" w:hAnsi="Times New Roman"/>
        </w:rPr>
        <w:t>decrease</w:t>
      </w:r>
      <w:r w:rsidR="00274AFB">
        <w:rPr>
          <w:rFonts w:ascii="Times New Roman" w:hAnsi="Times New Roman"/>
        </w:rPr>
        <w:t>d</w:t>
      </w:r>
      <w:r w:rsidR="006D52DF">
        <w:rPr>
          <w:rFonts w:ascii="Times New Roman" w:hAnsi="Times New Roman"/>
        </w:rPr>
        <w:t xml:space="preserve"> coverage</w:t>
      </w:r>
      <w:r w:rsidR="00910D26" w:rsidRPr="00997053">
        <w:rPr>
          <w:rFonts w:ascii="Times New Roman" w:hAnsi="Times New Roman"/>
        </w:rPr>
        <w:t xml:space="preserve"> near the outflow of the </w:t>
      </w:r>
      <w:proofErr w:type="spellStart"/>
      <w:r w:rsidR="00910D26" w:rsidRPr="00997053">
        <w:rPr>
          <w:rFonts w:ascii="Times New Roman" w:hAnsi="Times New Roman"/>
        </w:rPr>
        <w:t>Steinhatchee</w:t>
      </w:r>
      <w:proofErr w:type="spellEnd"/>
      <w:r w:rsidR="00910D26" w:rsidRPr="00997053">
        <w:rPr>
          <w:rFonts w:ascii="Times New Roman" w:hAnsi="Times New Roman"/>
        </w:rPr>
        <w:t xml:space="preserve"> River</w:t>
      </w:r>
      <w:r w:rsidR="00274AFB">
        <w:rPr>
          <w:rFonts w:ascii="Times New Roman" w:hAnsi="Times New Roman"/>
        </w:rPr>
        <w:t xml:space="preserve"> (</w:t>
      </w:r>
      <w:r w:rsidR="004536FC">
        <w:rPr>
          <w:rFonts w:ascii="Times New Roman" w:hAnsi="Times New Roman"/>
        </w:rPr>
        <w:t>Fig.</w:t>
      </w:r>
      <w:r w:rsidR="00274AFB">
        <w:rPr>
          <w:rFonts w:ascii="Times New Roman" w:hAnsi="Times New Roman"/>
        </w:rPr>
        <w:t xml:space="preserve"> 2</w:t>
      </w:r>
      <w:r w:rsidR="00076054">
        <w:rPr>
          <w:rFonts w:ascii="Times New Roman" w:hAnsi="Times New Roman"/>
        </w:rPr>
        <w:t>, upper left</w:t>
      </w:r>
      <w:r w:rsidR="00274AFB">
        <w:rPr>
          <w:rFonts w:ascii="Times New Roman" w:hAnsi="Times New Roman"/>
        </w:rPr>
        <w:t>)</w:t>
      </w:r>
      <w:r w:rsidR="006D52DF">
        <w:rPr>
          <w:rFonts w:ascii="Times New Roman" w:hAnsi="Times New Roman"/>
        </w:rPr>
        <w:t>.  S</w:t>
      </w:r>
      <w:r w:rsidR="00910D26" w:rsidRPr="00997053">
        <w:rPr>
          <w:rFonts w:ascii="Times New Roman" w:hAnsi="Times New Roman"/>
        </w:rPr>
        <w:t xml:space="preserve">eagrasses in </w:t>
      </w:r>
      <w:r w:rsidR="003103DB">
        <w:rPr>
          <w:rFonts w:ascii="Times New Roman" w:hAnsi="Times New Roman"/>
        </w:rPr>
        <w:t xml:space="preserve">OTB </w:t>
      </w:r>
      <w:r w:rsidR="00910D26" w:rsidRPr="00997053">
        <w:rPr>
          <w:rFonts w:ascii="Times New Roman" w:hAnsi="Times New Roman"/>
        </w:rPr>
        <w:t xml:space="preserve">and </w:t>
      </w:r>
      <w:r w:rsidR="003103DB">
        <w:rPr>
          <w:rFonts w:ascii="Times New Roman" w:hAnsi="Times New Roman"/>
        </w:rPr>
        <w:t xml:space="preserve">UIRL </w:t>
      </w:r>
      <w:r w:rsidR="00910D26" w:rsidRPr="00997053">
        <w:rPr>
          <w:rFonts w:ascii="Times New Roman" w:hAnsi="Times New Roman"/>
        </w:rPr>
        <w:t>were</w:t>
      </w:r>
      <w:r w:rsidR="00076054">
        <w:rPr>
          <w:rFonts w:ascii="Times New Roman" w:hAnsi="Times New Roman"/>
        </w:rPr>
        <w:t xml:space="preserve"> distributed </w:t>
      </w:r>
      <w:r w:rsidR="00623E0F">
        <w:rPr>
          <w:rFonts w:ascii="Times New Roman" w:hAnsi="Times New Roman"/>
        </w:rPr>
        <w:t xml:space="preserve">narrowly along the shorelines, </w:t>
      </w:r>
      <w:r w:rsidR="00076054">
        <w:rPr>
          <w:rFonts w:ascii="Times New Roman" w:hAnsi="Times New Roman"/>
        </w:rPr>
        <w:t>consiste</w:t>
      </w:r>
      <w:r w:rsidR="00623E0F">
        <w:rPr>
          <w:rFonts w:ascii="Times New Roman" w:hAnsi="Times New Roman"/>
        </w:rPr>
        <w:t>nt with strong depth-dependence.</w:t>
      </w:r>
      <w:r w:rsidR="00910D26" w:rsidRPr="00997053">
        <w:rPr>
          <w:rFonts w:ascii="Times New Roman" w:hAnsi="Times New Roman"/>
        </w:rPr>
        <w:t xml:space="preserve"> Seagrass coverage decline</w:t>
      </w:r>
      <w:r w:rsidR="006D52DF">
        <w:rPr>
          <w:rFonts w:ascii="Times New Roman" w:hAnsi="Times New Roman"/>
        </w:rPr>
        <w:t>d</w:t>
      </w:r>
      <w:r w:rsidR="00910D26" w:rsidRPr="00997053">
        <w:rPr>
          <w:rFonts w:ascii="Times New Roman" w:hAnsi="Times New Roman"/>
        </w:rPr>
        <w:t xml:space="preserve"> toward the northern ends of both </w:t>
      </w:r>
      <w:r w:rsidR="003103DB">
        <w:rPr>
          <w:rFonts w:ascii="Times New Roman" w:hAnsi="Times New Roman"/>
        </w:rPr>
        <w:t>OTB and UIRL</w:t>
      </w:r>
      <w:r w:rsidR="00910D26" w:rsidRPr="00997053">
        <w:rPr>
          <w:rFonts w:ascii="Times New Roman" w:hAnsi="Times New Roman"/>
        </w:rPr>
        <w:t xml:space="preserve">. </w:t>
      </w:r>
      <w:proofErr w:type="spellStart"/>
      <w:r w:rsidR="00076054">
        <w:rPr>
          <w:rFonts w:ascii="Times New Roman" w:hAnsi="Times New Roman"/>
        </w:rPr>
        <w:t>Secchi</w:t>
      </w:r>
      <w:proofErr w:type="spellEnd"/>
      <w:r w:rsidR="00076054">
        <w:rPr>
          <w:rFonts w:ascii="Times New Roman" w:hAnsi="Times New Roman"/>
        </w:rPr>
        <w:t xml:space="preserve"> depth </w:t>
      </w:r>
      <w:r w:rsidR="003103DB">
        <w:rPr>
          <w:rFonts w:ascii="Times New Roman" w:hAnsi="Times New Roman"/>
        </w:rPr>
        <w:t>was 1.3 to 1.5</w:t>
      </w:r>
      <w:r w:rsidR="00076054">
        <w:rPr>
          <w:rFonts w:ascii="Times New Roman" w:hAnsi="Times New Roman"/>
        </w:rPr>
        <w:t xml:space="preserve"> m</w:t>
      </w:r>
      <w:r w:rsidR="003103DB">
        <w:rPr>
          <w:rFonts w:ascii="Times New Roman" w:hAnsi="Times New Roman"/>
        </w:rPr>
        <w:t xml:space="preserve"> in BB</w:t>
      </w:r>
      <w:r w:rsidR="00076054">
        <w:rPr>
          <w:rFonts w:ascii="Times New Roman" w:hAnsi="Times New Roman"/>
        </w:rPr>
        <w:t>,</w:t>
      </w:r>
      <w:r w:rsidR="003103DB">
        <w:rPr>
          <w:rFonts w:ascii="Times New Roman" w:hAnsi="Times New Roman"/>
        </w:rPr>
        <w:t xml:space="preserve"> OTB and UIRM, and 2.1 m in WCB.</w:t>
      </w:r>
    </w:p>
    <w:p w14:paraId="2C4DFAFC" w14:textId="7A45014B" w:rsidR="007C5E51" w:rsidRPr="00E47FB6" w:rsidRDefault="004D052F" w:rsidP="007C5E51">
      <w:pPr>
        <w:spacing w:before="0" w:after="0" w:line="360" w:lineRule="auto"/>
        <w:ind w:firstLine="720"/>
        <w:rPr>
          <w:rFonts w:ascii="Times New Roman" w:hAnsi="Times New Roman"/>
        </w:rPr>
      </w:pPr>
      <w:r>
        <w:rPr>
          <w:rFonts w:ascii="Times New Roman" w:hAnsi="Times New Roman"/>
        </w:rPr>
        <w:t>Whole s</w:t>
      </w:r>
      <w:r w:rsidR="00910D26" w:rsidRPr="00997053">
        <w:rPr>
          <w:rFonts w:ascii="Times New Roman" w:hAnsi="Times New Roman"/>
        </w:rPr>
        <w:t>egment</w:t>
      </w:r>
      <w:r>
        <w:rPr>
          <w:rFonts w:ascii="Times New Roman" w:hAnsi="Times New Roman"/>
        </w:rPr>
        <w:t xml:space="preserve"> </w:t>
      </w:r>
      <w:r w:rsidR="00910D26" w:rsidRPr="00997053">
        <w:rPr>
          <w:rFonts w:ascii="Times New Roman" w:hAnsi="Times New Roman"/>
        </w:rPr>
        <w:t xml:space="preserve">estimates </w:t>
      </w:r>
      <w:r w:rsidR="00141FB0">
        <w:rPr>
          <w:rFonts w:ascii="Times New Roman" w:hAnsi="Times New Roman"/>
        </w:rPr>
        <w:t xml:space="preserve">(± prediction interval) </w:t>
      </w:r>
      <w:r w:rsidR="003103DB">
        <w:rPr>
          <w:rFonts w:ascii="Times New Roman" w:hAnsi="Times New Roman"/>
        </w:rPr>
        <w:t xml:space="preserve">for </w:t>
      </w:r>
      <w:proofErr w:type="spellStart"/>
      <w:r w:rsidR="00894DAC">
        <w:rPr>
          <w:rFonts w:ascii="Times New Roman" w:hAnsi="Times New Roman"/>
          <w:i/>
        </w:rPr>
        <w:t>Z</w:t>
      </w:r>
      <w:r w:rsidR="00894DAC">
        <w:rPr>
          <w:rFonts w:ascii="Times New Roman" w:hAnsi="Times New Roman"/>
          <w:i/>
          <w:vertAlign w:val="subscript"/>
        </w:rPr>
        <w:t>c</w:t>
      </w:r>
      <w:r w:rsidR="003103DB">
        <w:rPr>
          <w:rFonts w:ascii="Times New Roman" w:hAnsi="Times New Roman"/>
          <w:i/>
          <w:vertAlign w:val="subscript"/>
        </w:rPr>
        <w:t>,med</w:t>
      </w:r>
      <w:proofErr w:type="spellEnd"/>
      <w:r w:rsidR="00910D26" w:rsidRPr="00997053">
        <w:rPr>
          <w:rFonts w:ascii="Times New Roman" w:hAnsi="Times New Roman"/>
        </w:rPr>
        <w:t xml:space="preserve"> </w:t>
      </w:r>
      <w:r w:rsidR="003103DB">
        <w:rPr>
          <w:rFonts w:ascii="Times New Roman" w:hAnsi="Times New Roman"/>
        </w:rPr>
        <w:t>varied from 0.95</w:t>
      </w:r>
      <w:r w:rsidR="00141FB0">
        <w:rPr>
          <w:rFonts w:ascii="Times New Roman" w:hAnsi="Times New Roman"/>
        </w:rPr>
        <w:t>±0.07</w:t>
      </w:r>
      <w:r w:rsidR="003103DB">
        <w:rPr>
          <w:rFonts w:ascii="Times New Roman" w:hAnsi="Times New Roman"/>
        </w:rPr>
        <w:t xml:space="preserve"> m </w:t>
      </w:r>
      <w:r>
        <w:rPr>
          <w:rFonts w:ascii="Times New Roman" w:hAnsi="Times New Roman"/>
        </w:rPr>
        <w:t xml:space="preserve">in </w:t>
      </w:r>
      <w:r w:rsidR="003103DB">
        <w:rPr>
          <w:rFonts w:ascii="Times New Roman" w:hAnsi="Times New Roman"/>
        </w:rPr>
        <w:t xml:space="preserve">OTB </w:t>
      </w:r>
      <w:r w:rsidR="00A81C6F">
        <w:rPr>
          <w:rFonts w:ascii="Times New Roman" w:hAnsi="Times New Roman"/>
        </w:rPr>
        <w:t>to 2.29</w:t>
      </w:r>
      <w:r w:rsidR="00141FB0">
        <w:rPr>
          <w:rFonts w:ascii="Times New Roman" w:hAnsi="Times New Roman"/>
        </w:rPr>
        <w:t>±0.19</w:t>
      </w:r>
      <w:r>
        <w:rPr>
          <w:rFonts w:ascii="Times New Roman" w:hAnsi="Times New Roman"/>
        </w:rPr>
        <w:t xml:space="preserve"> </w:t>
      </w:r>
      <w:r w:rsidR="003E059C">
        <w:rPr>
          <w:rFonts w:ascii="Times New Roman" w:hAnsi="Times New Roman"/>
        </w:rPr>
        <w:t xml:space="preserve">in </w:t>
      </w:r>
      <w:r w:rsidR="00A81C6F">
        <w:rPr>
          <w:rFonts w:ascii="Times New Roman" w:hAnsi="Times New Roman"/>
        </w:rPr>
        <w:t>B</w:t>
      </w:r>
      <w:r w:rsidR="003E059C">
        <w:rPr>
          <w:rFonts w:ascii="Times New Roman" w:hAnsi="Times New Roman"/>
        </w:rPr>
        <w:t xml:space="preserve">B, with 95% prediction intervals </w:t>
      </w:r>
      <w:r w:rsidR="006E41F0">
        <w:rPr>
          <w:rFonts w:ascii="Times New Roman" w:hAnsi="Times New Roman"/>
        </w:rPr>
        <w:t xml:space="preserve">equal to </w:t>
      </w:r>
      <w:r w:rsidR="003E059C">
        <w:rPr>
          <w:rFonts w:ascii="Times New Roman" w:hAnsi="Times New Roman"/>
        </w:rPr>
        <w:t xml:space="preserve"> ±</w:t>
      </w:r>
      <w:r w:rsidR="00E96AD7">
        <w:rPr>
          <w:rFonts w:ascii="Times New Roman" w:hAnsi="Times New Roman"/>
        </w:rPr>
        <w:t>1</w:t>
      </w:r>
      <w:r w:rsidR="003E059C">
        <w:rPr>
          <w:rFonts w:ascii="Times New Roman" w:hAnsi="Times New Roman"/>
        </w:rPr>
        <w:t xml:space="preserve">% to </w:t>
      </w:r>
      <w:r w:rsidR="00E96AD7">
        <w:rPr>
          <w:rFonts w:ascii="Times New Roman" w:hAnsi="Times New Roman"/>
        </w:rPr>
        <w:t>10</w:t>
      </w:r>
      <w:r w:rsidR="003E059C">
        <w:rPr>
          <w:rFonts w:ascii="Times New Roman" w:hAnsi="Times New Roman"/>
        </w:rPr>
        <w:t>% of the estimate</w:t>
      </w:r>
      <w:r w:rsidR="006E41F0">
        <w:rPr>
          <w:rFonts w:ascii="Times New Roman" w:hAnsi="Times New Roman"/>
        </w:rPr>
        <w:t xml:space="preserve"> (Table 2)</w:t>
      </w:r>
      <w:r w:rsidR="003E059C">
        <w:rPr>
          <w:rFonts w:ascii="Times New Roman" w:hAnsi="Times New Roman"/>
        </w:rPr>
        <w:t xml:space="preserve">.  Estimates of </w:t>
      </w:r>
      <w:proofErr w:type="spellStart"/>
      <w:r w:rsidR="003E059C" w:rsidRPr="00765D8B">
        <w:rPr>
          <w:rFonts w:ascii="Times New Roman" w:hAnsi="Times New Roman"/>
          <w:i/>
        </w:rPr>
        <w:t>Z</w:t>
      </w:r>
      <w:r w:rsidR="003E059C" w:rsidRPr="00765D8B">
        <w:rPr>
          <w:rFonts w:ascii="Times New Roman" w:hAnsi="Times New Roman"/>
          <w:i/>
          <w:vertAlign w:val="subscript"/>
        </w:rPr>
        <w:t>c</w:t>
      </w:r>
      <w:proofErr w:type="gramStart"/>
      <w:r w:rsidR="003E059C" w:rsidRPr="00765D8B">
        <w:rPr>
          <w:rFonts w:ascii="Times New Roman" w:hAnsi="Times New Roman"/>
          <w:i/>
          <w:vertAlign w:val="subscript"/>
        </w:rPr>
        <w:t>,max</w:t>
      </w:r>
      <w:proofErr w:type="spellEnd"/>
      <w:proofErr w:type="gramEnd"/>
      <w:r w:rsidR="003E059C">
        <w:rPr>
          <w:rFonts w:ascii="Times New Roman" w:hAnsi="Times New Roman"/>
        </w:rPr>
        <w:t xml:space="preserve"> </w:t>
      </w:r>
      <w:r w:rsidR="00845CCB">
        <w:rPr>
          <w:rFonts w:ascii="Times New Roman" w:hAnsi="Times New Roman"/>
        </w:rPr>
        <w:t xml:space="preserve">varied from </w:t>
      </w:r>
      <w:r w:rsidR="003E059C">
        <w:rPr>
          <w:rFonts w:ascii="Times New Roman" w:hAnsi="Times New Roman"/>
        </w:rPr>
        <w:t xml:space="preserve">1.1 </w:t>
      </w:r>
      <w:r w:rsidR="006E41F0">
        <w:rPr>
          <w:rFonts w:ascii="Times New Roman" w:hAnsi="Times New Roman"/>
        </w:rPr>
        <w:t xml:space="preserve">m </w:t>
      </w:r>
      <w:r w:rsidR="003E059C">
        <w:rPr>
          <w:rFonts w:ascii="Times New Roman" w:hAnsi="Times New Roman"/>
        </w:rPr>
        <w:t xml:space="preserve">to 3.8 m and were somewhat less precise, with 95% </w:t>
      </w:r>
      <w:r w:rsidR="00C27645">
        <w:rPr>
          <w:rFonts w:ascii="Times New Roman" w:hAnsi="Times New Roman"/>
        </w:rPr>
        <w:t xml:space="preserve">prediction </w:t>
      </w:r>
      <w:r w:rsidR="003E059C">
        <w:rPr>
          <w:rFonts w:ascii="Times New Roman" w:hAnsi="Times New Roman"/>
        </w:rPr>
        <w:t>intervals equal to 3 to 20% of the estimate (Table 2).  Mean</w:t>
      </w:r>
      <w:r w:rsidR="00E96AD7">
        <w:rPr>
          <w:rFonts w:ascii="Times New Roman" w:hAnsi="Times New Roman"/>
        </w:rPr>
        <w:t>s</w:t>
      </w:r>
      <w:r w:rsidR="003E059C">
        <w:rPr>
          <w:rFonts w:ascii="Times New Roman" w:hAnsi="Times New Roman"/>
        </w:rPr>
        <w:t xml:space="preserve"> </w:t>
      </w:r>
      <w:r w:rsidR="00845CCB">
        <w:rPr>
          <w:rFonts w:ascii="Times New Roman" w:hAnsi="Times New Roman"/>
        </w:rPr>
        <w:t xml:space="preserve">of </w:t>
      </w:r>
      <w:r w:rsidR="003E059C">
        <w:rPr>
          <w:rFonts w:ascii="Times New Roman" w:hAnsi="Times New Roman"/>
        </w:rPr>
        <w:t>spatially-resolved</w:t>
      </w:r>
      <w:r w:rsidR="00082D51">
        <w:rPr>
          <w:rFonts w:ascii="Times New Roman" w:hAnsi="Times New Roman"/>
        </w:rPr>
        <w:t xml:space="preserve"> </w:t>
      </w:r>
      <w:r w:rsidR="003E059C">
        <w:rPr>
          <w:rFonts w:ascii="Times New Roman" w:hAnsi="Times New Roman"/>
        </w:rPr>
        <w:t xml:space="preserve">estimates of </w:t>
      </w:r>
      <w:proofErr w:type="spellStart"/>
      <w:r w:rsidR="003E059C" w:rsidRPr="00765D8B">
        <w:rPr>
          <w:rFonts w:ascii="Times New Roman" w:hAnsi="Times New Roman"/>
          <w:i/>
        </w:rPr>
        <w:t>Z</w:t>
      </w:r>
      <w:r w:rsidR="003E059C" w:rsidRPr="00765D8B">
        <w:rPr>
          <w:rFonts w:ascii="Times New Roman" w:hAnsi="Times New Roman"/>
          <w:i/>
          <w:vertAlign w:val="subscript"/>
        </w:rPr>
        <w:t>c</w:t>
      </w:r>
      <w:proofErr w:type="gramStart"/>
      <w:r w:rsidR="003E059C" w:rsidRPr="00765D8B">
        <w:rPr>
          <w:rFonts w:ascii="Times New Roman" w:hAnsi="Times New Roman"/>
          <w:i/>
          <w:vertAlign w:val="subscript"/>
        </w:rPr>
        <w:t>,med</w:t>
      </w:r>
      <w:proofErr w:type="spellEnd"/>
      <w:proofErr w:type="gramEnd"/>
      <w:r w:rsidR="006E41F0">
        <w:rPr>
          <w:rFonts w:ascii="Times New Roman" w:hAnsi="Times New Roman"/>
        </w:rPr>
        <w:t xml:space="preserve"> </w:t>
      </w:r>
      <w:r w:rsidR="00E96AD7">
        <w:rPr>
          <w:rFonts w:ascii="Times New Roman" w:hAnsi="Times New Roman"/>
        </w:rPr>
        <w:t xml:space="preserve">varied from </w:t>
      </w:r>
      <w:r w:rsidR="00845CCB">
        <w:rPr>
          <w:rFonts w:ascii="Times New Roman" w:hAnsi="Times New Roman"/>
        </w:rPr>
        <w:t xml:space="preserve">2% more </w:t>
      </w:r>
      <w:r w:rsidR="00E96AD7">
        <w:rPr>
          <w:rFonts w:ascii="Times New Roman" w:hAnsi="Times New Roman"/>
        </w:rPr>
        <w:t xml:space="preserve">than </w:t>
      </w:r>
      <w:r w:rsidR="00845CCB">
        <w:rPr>
          <w:rFonts w:ascii="Times New Roman" w:hAnsi="Times New Roman"/>
        </w:rPr>
        <w:t xml:space="preserve">to </w:t>
      </w:r>
      <w:r w:rsidR="006E41F0">
        <w:rPr>
          <w:rFonts w:ascii="Times New Roman" w:hAnsi="Times New Roman"/>
        </w:rPr>
        <w:t>15% less than the whole-segment estimates</w:t>
      </w:r>
      <w:r w:rsidR="00E27DAF">
        <w:rPr>
          <w:rFonts w:ascii="Times New Roman" w:hAnsi="Times New Roman"/>
        </w:rPr>
        <w:t xml:space="preserve"> (Table 2)</w:t>
      </w:r>
      <w:r w:rsidR="006E41F0">
        <w:rPr>
          <w:rFonts w:ascii="Times New Roman" w:hAnsi="Times New Roman"/>
        </w:rPr>
        <w:t>, w</w:t>
      </w:r>
      <w:r w:rsidR="00487F92">
        <w:rPr>
          <w:rFonts w:ascii="Times New Roman" w:hAnsi="Times New Roman"/>
        </w:rPr>
        <w:t xml:space="preserve">ithin the margin of uncertainty </w:t>
      </w:r>
      <w:r w:rsidR="006E41F0">
        <w:rPr>
          <w:rFonts w:ascii="Times New Roman" w:hAnsi="Times New Roman"/>
        </w:rPr>
        <w:t xml:space="preserve">for each, suggesting </w:t>
      </w:r>
      <w:r w:rsidR="00845CCB">
        <w:rPr>
          <w:rFonts w:ascii="Times New Roman" w:hAnsi="Times New Roman"/>
        </w:rPr>
        <w:t xml:space="preserve">that </w:t>
      </w:r>
      <w:r w:rsidR="006E41F0">
        <w:rPr>
          <w:rFonts w:ascii="Times New Roman" w:hAnsi="Times New Roman"/>
        </w:rPr>
        <w:t xml:space="preserve">the </w:t>
      </w:r>
      <w:r w:rsidR="00845CCB">
        <w:rPr>
          <w:rFonts w:ascii="Times New Roman" w:hAnsi="Times New Roman"/>
        </w:rPr>
        <w:t xml:space="preserve">two </w:t>
      </w:r>
      <w:r w:rsidR="006E41F0">
        <w:rPr>
          <w:rFonts w:ascii="Times New Roman" w:hAnsi="Times New Roman"/>
        </w:rPr>
        <w:t xml:space="preserve">approaches gave </w:t>
      </w:r>
      <w:r w:rsidR="00487F92">
        <w:rPr>
          <w:rFonts w:ascii="Times New Roman" w:hAnsi="Times New Roman"/>
        </w:rPr>
        <w:t xml:space="preserve">comparable </w:t>
      </w:r>
      <w:r w:rsidR="006E41F0">
        <w:rPr>
          <w:rFonts w:ascii="Times New Roman" w:hAnsi="Times New Roman"/>
        </w:rPr>
        <w:t>results.</w:t>
      </w:r>
      <w:r w:rsidR="0007169C">
        <w:rPr>
          <w:rFonts w:ascii="Times New Roman" w:hAnsi="Times New Roman"/>
        </w:rPr>
        <w:t xml:space="preserve">  </w:t>
      </w:r>
      <w:r w:rsidR="00487F92">
        <w:rPr>
          <w:rFonts w:ascii="Times New Roman" w:hAnsi="Times New Roman"/>
        </w:rPr>
        <w:t>The difference was large</w:t>
      </w:r>
      <w:r w:rsidR="003D0751">
        <w:rPr>
          <w:rFonts w:ascii="Times New Roman" w:hAnsi="Times New Roman"/>
        </w:rPr>
        <w:t>st</w:t>
      </w:r>
      <w:r w:rsidR="00487F92">
        <w:rPr>
          <w:rFonts w:ascii="Times New Roman" w:hAnsi="Times New Roman"/>
        </w:rPr>
        <w:t xml:space="preserve"> </w:t>
      </w:r>
      <w:r w:rsidR="00082D51">
        <w:rPr>
          <w:rFonts w:ascii="Times New Roman" w:hAnsi="Times New Roman"/>
        </w:rPr>
        <w:t xml:space="preserve">for BB, where the gridded estimates of depth of colonization had a bi-modal distribution (i.e., </w:t>
      </w:r>
      <w:r w:rsidR="00FF09BD">
        <w:rPr>
          <w:rFonts w:ascii="Times New Roman" w:hAnsi="Times New Roman"/>
        </w:rPr>
        <w:t xml:space="preserve">lower </w:t>
      </w:r>
      <w:r w:rsidR="00082D51">
        <w:rPr>
          <w:rFonts w:ascii="Times New Roman" w:hAnsi="Times New Roman"/>
        </w:rPr>
        <w:t xml:space="preserve">estimates near the </w:t>
      </w:r>
      <w:proofErr w:type="spellStart"/>
      <w:r w:rsidR="00082D51">
        <w:rPr>
          <w:rFonts w:ascii="Times New Roman" w:hAnsi="Times New Roman"/>
        </w:rPr>
        <w:t>Steinhatchee</w:t>
      </w:r>
      <w:proofErr w:type="spellEnd"/>
      <w:r w:rsidR="00082D51">
        <w:rPr>
          <w:rFonts w:ascii="Times New Roman" w:hAnsi="Times New Roman"/>
        </w:rPr>
        <w:t xml:space="preserve"> </w:t>
      </w:r>
      <w:r w:rsidR="0007169C">
        <w:rPr>
          <w:rFonts w:ascii="Times New Roman" w:hAnsi="Times New Roman"/>
        </w:rPr>
        <w:t xml:space="preserve">outflow </w:t>
      </w:r>
      <w:r w:rsidR="00082D51">
        <w:rPr>
          <w:rFonts w:ascii="Times New Roman" w:hAnsi="Times New Roman"/>
        </w:rPr>
        <w:t xml:space="preserve">vs. </w:t>
      </w:r>
      <w:r w:rsidR="00FF09BD">
        <w:rPr>
          <w:rFonts w:ascii="Times New Roman" w:hAnsi="Times New Roman"/>
        </w:rPr>
        <w:t xml:space="preserve">higher values distant from </w:t>
      </w:r>
      <w:r w:rsidR="00082D51">
        <w:rPr>
          <w:rFonts w:ascii="Times New Roman" w:hAnsi="Times New Roman"/>
        </w:rPr>
        <w:t>the river</w:t>
      </w:r>
      <w:r w:rsidR="0007169C">
        <w:rPr>
          <w:rFonts w:ascii="Times New Roman" w:hAnsi="Times New Roman"/>
        </w:rPr>
        <w:t xml:space="preserve"> outflow</w:t>
      </w:r>
      <w:r w:rsidR="00082D51">
        <w:rPr>
          <w:rFonts w:ascii="Times New Roman" w:hAnsi="Times New Roman"/>
        </w:rPr>
        <w:t xml:space="preserve"> </w:t>
      </w:r>
      <w:r w:rsidR="00487F92">
        <w:rPr>
          <w:rFonts w:ascii="Times New Roman" w:hAnsi="Times New Roman"/>
        </w:rPr>
        <w:t>(</w:t>
      </w:r>
      <w:r w:rsidR="004536FC">
        <w:rPr>
          <w:rFonts w:ascii="Times New Roman" w:hAnsi="Times New Roman"/>
        </w:rPr>
        <w:t>Fig.</w:t>
      </w:r>
      <w:r w:rsidR="006E41F0">
        <w:rPr>
          <w:rFonts w:ascii="Times New Roman" w:hAnsi="Times New Roman"/>
        </w:rPr>
        <w:t xml:space="preserve"> </w:t>
      </w:r>
      <w:r w:rsidR="00487F92">
        <w:rPr>
          <w:rFonts w:ascii="Times New Roman" w:hAnsi="Times New Roman"/>
        </w:rPr>
        <w:t>4</w:t>
      </w:r>
      <w:r w:rsidR="00082D51">
        <w:rPr>
          <w:rFonts w:ascii="Times New Roman" w:hAnsi="Times New Roman"/>
        </w:rPr>
        <w:t>, upper left</w:t>
      </w:r>
      <w:r w:rsidR="00487F92">
        <w:rPr>
          <w:rFonts w:ascii="Times New Roman" w:hAnsi="Times New Roman"/>
        </w:rPr>
        <w:t xml:space="preserve">).  The whole segment estimate of </w:t>
      </w:r>
      <w:proofErr w:type="spellStart"/>
      <w:r w:rsidR="00487F92" w:rsidRPr="00765D8B">
        <w:rPr>
          <w:rFonts w:ascii="Times New Roman" w:hAnsi="Times New Roman"/>
          <w:i/>
        </w:rPr>
        <w:t>Z</w:t>
      </w:r>
      <w:r w:rsidR="00487F92" w:rsidRPr="00765D8B">
        <w:rPr>
          <w:rFonts w:ascii="Times New Roman" w:hAnsi="Times New Roman"/>
          <w:i/>
          <w:vertAlign w:val="subscript"/>
        </w:rPr>
        <w:t>c</w:t>
      </w:r>
      <w:proofErr w:type="gramStart"/>
      <w:r w:rsidR="00487F92" w:rsidRPr="00765D8B">
        <w:rPr>
          <w:rFonts w:ascii="Times New Roman" w:hAnsi="Times New Roman"/>
          <w:i/>
          <w:vertAlign w:val="subscript"/>
        </w:rPr>
        <w:t>,max</w:t>
      </w:r>
      <w:proofErr w:type="spellEnd"/>
      <w:proofErr w:type="gramEnd"/>
      <w:r w:rsidR="00487F92">
        <w:rPr>
          <w:rFonts w:ascii="Times New Roman" w:hAnsi="Times New Roman"/>
        </w:rPr>
        <w:t xml:space="preserve"> for BB was 3.8 m, </w:t>
      </w:r>
      <w:r w:rsidR="00421323">
        <w:rPr>
          <w:rFonts w:ascii="Times New Roman" w:hAnsi="Times New Roman"/>
        </w:rPr>
        <w:t xml:space="preserve">65% </w:t>
      </w:r>
      <w:r w:rsidR="00487F92">
        <w:rPr>
          <w:rFonts w:ascii="Times New Roman" w:hAnsi="Times New Roman"/>
        </w:rPr>
        <w:t>more than the 2.3 m average</w:t>
      </w:r>
      <w:r w:rsidR="00421323">
        <w:rPr>
          <w:rFonts w:ascii="Times New Roman" w:hAnsi="Times New Roman"/>
        </w:rPr>
        <w:t xml:space="preserve"> of the gridded estimates, reflecting </w:t>
      </w:r>
      <w:r w:rsidR="0007169C">
        <w:rPr>
          <w:rFonts w:ascii="Times New Roman" w:hAnsi="Times New Roman"/>
        </w:rPr>
        <w:t xml:space="preserve">a greater influence of the deeper-distributed seagrass on the whole segment calculation </w:t>
      </w:r>
      <w:r w:rsidR="00487F92">
        <w:rPr>
          <w:rFonts w:ascii="Times New Roman" w:hAnsi="Times New Roman"/>
        </w:rPr>
        <w:t xml:space="preserve">(Table 2; </w:t>
      </w:r>
      <w:r w:rsidR="004536FC">
        <w:rPr>
          <w:rFonts w:ascii="Times New Roman" w:hAnsi="Times New Roman"/>
        </w:rPr>
        <w:t>Fig.</w:t>
      </w:r>
      <w:r w:rsidR="00487F92">
        <w:rPr>
          <w:rFonts w:ascii="Times New Roman" w:hAnsi="Times New Roman"/>
        </w:rPr>
        <w:t xml:space="preserve"> 4).  </w:t>
      </w:r>
      <w:r w:rsidR="00B25412">
        <w:rPr>
          <w:rFonts w:ascii="Times New Roman" w:hAnsi="Times New Roman"/>
        </w:rPr>
        <w:t xml:space="preserve">Estimates for </w:t>
      </w:r>
      <w:proofErr w:type="spellStart"/>
      <w:r w:rsidR="00B25412" w:rsidRPr="00097AD1">
        <w:rPr>
          <w:rFonts w:ascii="Times New Roman" w:hAnsi="Times New Roman"/>
          <w:i/>
        </w:rPr>
        <w:t>Z</w:t>
      </w:r>
      <w:r w:rsidR="00B25412" w:rsidRPr="00097AD1">
        <w:rPr>
          <w:rFonts w:ascii="Times New Roman" w:hAnsi="Times New Roman"/>
          <w:i/>
          <w:vertAlign w:val="subscript"/>
        </w:rPr>
        <w:t>c</w:t>
      </w:r>
      <w:proofErr w:type="gramStart"/>
      <w:r w:rsidR="00B25412" w:rsidRPr="00097AD1">
        <w:rPr>
          <w:rFonts w:ascii="Times New Roman" w:hAnsi="Times New Roman"/>
          <w:i/>
          <w:vertAlign w:val="subscript"/>
        </w:rPr>
        <w:t>,min</w:t>
      </w:r>
      <w:proofErr w:type="spellEnd"/>
      <w:proofErr w:type="gramEnd"/>
      <w:r w:rsidR="00B25412">
        <w:rPr>
          <w:rFonts w:ascii="Times New Roman" w:hAnsi="Times New Roman"/>
        </w:rPr>
        <w:t xml:space="preserve"> were </w:t>
      </w:r>
      <w:r w:rsidR="00487F92">
        <w:rPr>
          <w:rFonts w:ascii="Times New Roman" w:hAnsi="Times New Roman"/>
        </w:rPr>
        <w:t xml:space="preserve">as low as </w:t>
      </w:r>
      <w:r w:rsidR="00B25412">
        <w:rPr>
          <w:rFonts w:ascii="Times New Roman" w:hAnsi="Times New Roman"/>
        </w:rPr>
        <w:t>zero</w:t>
      </w:r>
      <w:r w:rsidR="00487F92">
        <w:rPr>
          <w:rFonts w:ascii="Times New Roman" w:hAnsi="Times New Roman"/>
        </w:rPr>
        <w:t xml:space="preserve"> in BB and OTB (Table 2)</w:t>
      </w:r>
      <w:r w:rsidR="00B25412">
        <w:rPr>
          <w:rFonts w:ascii="Times New Roman" w:hAnsi="Times New Roman"/>
        </w:rPr>
        <w:t xml:space="preserve">, indicating </w:t>
      </w:r>
      <w:r w:rsidR="00487F92">
        <w:rPr>
          <w:rFonts w:ascii="Times New Roman" w:hAnsi="Times New Roman"/>
        </w:rPr>
        <w:t xml:space="preserve">that seagrass coverage </w:t>
      </w:r>
      <w:r w:rsidR="00B25412">
        <w:rPr>
          <w:rFonts w:ascii="Times New Roman" w:hAnsi="Times New Roman"/>
        </w:rPr>
        <w:t>decrease</w:t>
      </w:r>
      <w:r w:rsidR="00487F92">
        <w:rPr>
          <w:rFonts w:ascii="Times New Roman" w:hAnsi="Times New Roman"/>
        </w:rPr>
        <w:t>d</w:t>
      </w:r>
      <w:r w:rsidR="00B25412">
        <w:rPr>
          <w:rFonts w:ascii="Times New Roman" w:hAnsi="Times New Roman"/>
        </w:rPr>
        <w:t xml:space="preserve"> </w:t>
      </w:r>
      <w:r w:rsidR="00487F92">
        <w:rPr>
          <w:rFonts w:ascii="Times New Roman" w:hAnsi="Times New Roman"/>
        </w:rPr>
        <w:t xml:space="preserve">immediately </w:t>
      </w:r>
      <w:r w:rsidR="00B25412">
        <w:rPr>
          <w:rFonts w:ascii="Times New Roman" w:hAnsi="Times New Roman"/>
        </w:rPr>
        <w:t xml:space="preserve">with any increase in depth.  </w:t>
      </w:r>
      <w:r w:rsidR="00487F92">
        <w:rPr>
          <w:rFonts w:ascii="Times New Roman" w:hAnsi="Times New Roman"/>
        </w:rPr>
        <w:t>T</w:t>
      </w:r>
      <w:r w:rsidR="002675BB">
        <w:rPr>
          <w:rFonts w:ascii="Times New Roman" w:hAnsi="Times New Roman"/>
        </w:rPr>
        <w:t xml:space="preserve">he highest values for </w:t>
      </w:r>
      <w:proofErr w:type="spellStart"/>
      <w:r w:rsidR="002675BB" w:rsidRPr="00765D8B">
        <w:rPr>
          <w:rFonts w:ascii="Times New Roman" w:hAnsi="Times New Roman"/>
          <w:i/>
        </w:rPr>
        <w:t>Z</w:t>
      </w:r>
      <w:r w:rsidR="002675BB" w:rsidRPr="00765D8B">
        <w:rPr>
          <w:rFonts w:ascii="Times New Roman" w:hAnsi="Times New Roman"/>
          <w:i/>
          <w:vertAlign w:val="subscript"/>
        </w:rPr>
        <w:t>c</w:t>
      </w:r>
      <w:proofErr w:type="gramStart"/>
      <w:r w:rsidR="002675BB" w:rsidRPr="00765D8B">
        <w:rPr>
          <w:rFonts w:ascii="Times New Roman" w:hAnsi="Times New Roman"/>
          <w:i/>
          <w:vertAlign w:val="subscript"/>
        </w:rPr>
        <w:t>,min</w:t>
      </w:r>
      <w:proofErr w:type="spellEnd"/>
      <w:proofErr w:type="gramEnd"/>
      <w:r w:rsidR="002675BB">
        <w:rPr>
          <w:rFonts w:ascii="Times New Roman" w:hAnsi="Times New Roman"/>
        </w:rPr>
        <w:t xml:space="preserve"> were associated </w:t>
      </w:r>
      <w:r w:rsidR="00487F92">
        <w:rPr>
          <w:rFonts w:ascii="Times New Roman" w:hAnsi="Times New Roman"/>
        </w:rPr>
        <w:t xml:space="preserve">with </w:t>
      </w:r>
      <w:r w:rsidR="002675BB">
        <w:rPr>
          <w:rFonts w:ascii="Times New Roman" w:hAnsi="Times New Roman"/>
        </w:rPr>
        <w:t xml:space="preserve">relatively deep </w:t>
      </w:r>
      <w:r w:rsidR="00487F92">
        <w:rPr>
          <w:rFonts w:ascii="Times New Roman" w:hAnsi="Times New Roman"/>
        </w:rPr>
        <w:t>seagrass distributions</w:t>
      </w:r>
      <w:r w:rsidR="002675BB">
        <w:rPr>
          <w:rFonts w:ascii="Times New Roman" w:hAnsi="Times New Roman"/>
        </w:rPr>
        <w:t xml:space="preserve">, </w:t>
      </w:r>
      <w:r w:rsidR="00487F92">
        <w:rPr>
          <w:rFonts w:ascii="Times New Roman" w:hAnsi="Times New Roman"/>
        </w:rPr>
        <w:t xml:space="preserve">as in WCB.  </w:t>
      </w:r>
      <w:r w:rsidR="002675BB">
        <w:rPr>
          <w:rFonts w:ascii="Times New Roman" w:hAnsi="Times New Roman"/>
        </w:rPr>
        <w:t>In these cases, coverage did not decrease initially with depth.</w:t>
      </w:r>
      <w:r w:rsidR="00487F92">
        <w:rPr>
          <w:rFonts w:ascii="Times New Roman" w:hAnsi="Times New Roman"/>
        </w:rPr>
        <w:t xml:space="preserve">  </w:t>
      </w:r>
      <w:r w:rsidR="00421323">
        <w:rPr>
          <w:rFonts w:ascii="Times New Roman" w:hAnsi="Times New Roman"/>
        </w:rPr>
        <w:t>S</w:t>
      </w:r>
      <w:r w:rsidR="00487F92">
        <w:rPr>
          <w:rFonts w:ascii="Times New Roman" w:hAnsi="Times New Roman"/>
        </w:rPr>
        <w:t xml:space="preserve">eagrass </w:t>
      </w:r>
      <w:r w:rsidR="00421323">
        <w:rPr>
          <w:rFonts w:ascii="Times New Roman" w:hAnsi="Times New Roman"/>
        </w:rPr>
        <w:t xml:space="preserve">percent cover often </w:t>
      </w:r>
      <w:r w:rsidR="00487F92">
        <w:rPr>
          <w:rFonts w:ascii="Times New Roman" w:hAnsi="Times New Roman"/>
        </w:rPr>
        <w:t>increased initially with increasing depth</w:t>
      </w:r>
      <w:r w:rsidR="00BB75EA">
        <w:rPr>
          <w:rFonts w:ascii="Times New Roman" w:hAnsi="Times New Roman"/>
        </w:rPr>
        <w:t>,</w:t>
      </w:r>
      <w:r w:rsidR="00421323">
        <w:rPr>
          <w:rFonts w:ascii="Times New Roman" w:hAnsi="Times New Roman"/>
        </w:rPr>
        <w:t xml:space="preserve"> likely reflecting stressors such as wave energy or desi</w:t>
      </w:r>
      <w:r w:rsidR="00CC4FBE">
        <w:rPr>
          <w:rFonts w:ascii="Times New Roman" w:hAnsi="Times New Roman"/>
        </w:rPr>
        <w:t>c</w:t>
      </w:r>
      <w:r w:rsidR="00421323">
        <w:rPr>
          <w:rFonts w:ascii="Times New Roman" w:hAnsi="Times New Roman"/>
        </w:rPr>
        <w:t>cation during extreme low tides affecting the shallow</w:t>
      </w:r>
      <w:r w:rsidR="00BB75EA">
        <w:rPr>
          <w:rFonts w:ascii="Times New Roman" w:hAnsi="Times New Roman"/>
        </w:rPr>
        <w:t xml:space="preserve"> margin of the seagrass bed</w:t>
      </w:r>
      <w:r w:rsidR="00487F92">
        <w:rPr>
          <w:rFonts w:ascii="Times New Roman" w:hAnsi="Times New Roman"/>
        </w:rPr>
        <w:t>.</w:t>
      </w:r>
    </w:p>
    <w:p w14:paraId="53DF782B" w14:textId="36FE6C00" w:rsidR="005226FE" w:rsidRDefault="007C5E51" w:rsidP="0069309F">
      <w:pPr>
        <w:spacing w:before="0" w:after="0" w:line="360" w:lineRule="auto"/>
        <w:ind w:firstLine="720"/>
        <w:rPr>
          <w:rFonts w:ascii="Times New Roman" w:hAnsi="Times New Roman"/>
        </w:rPr>
      </w:pPr>
      <w:r>
        <w:rPr>
          <w:rFonts w:ascii="Times New Roman" w:hAnsi="Times New Roman"/>
        </w:rPr>
        <w:t>G</w:t>
      </w:r>
      <w:r w:rsidR="00910D26" w:rsidRPr="00997053">
        <w:rPr>
          <w:rFonts w:ascii="Times New Roman" w:hAnsi="Times New Roman"/>
        </w:rPr>
        <w:t>rid</w:t>
      </w:r>
      <w:r w:rsidR="002675BB">
        <w:rPr>
          <w:rFonts w:ascii="Times New Roman" w:hAnsi="Times New Roman"/>
        </w:rPr>
        <w:t>ded</w:t>
      </w:r>
      <w:r w:rsidR="00910D26" w:rsidRPr="00997053">
        <w:rPr>
          <w:rFonts w:ascii="Times New Roman" w:hAnsi="Times New Roman"/>
        </w:rPr>
        <w:t xml:space="preserve"> estimates provided further information on the distribution of seagrasses in each segment (</w:t>
      </w:r>
      <w:r>
        <w:rPr>
          <w:rFonts w:ascii="Times New Roman" w:hAnsi="Times New Roman"/>
        </w:rPr>
        <w:t xml:space="preserve">Table 3; </w:t>
      </w:r>
      <w:r w:rsidR="004536FC">
        <w:rPr>
          <w:rFonts w:ascii="Times New Roman" w:hAnsi="Times New Roman"/>
        </w:rPr>
        <w:t>Fig.</w:t>
      </w:r>
      <w:r w:rsidR="00A451DF">
        <w:rPr>
          <w:rFonts w:ascii="Times New Roman" w:hAnsi="Times New Roman"/>
        </w:rPr>
        <w:t xml:space="preserve"> 4</w:t>
      </w:r>
      <w:r w:rsidR="00910D26" w:rsidRPr="00997053">
        <w:rPr>
          <w:rFonts w:ascii="Times New Roman" w:hAnsi="Times New Roman"/>
        </w:rPr>
        <w:t>)</w:t>
      </w:r>
      <w:r>
        <w:rPr>
          <w:rFonts w:ascii="Times New Roman" w:hAnsi="Times New Roman"/>
        </w:rPr>
        <w:t xml:space="preserve"> and on the average depth of colonization in the entire estuary</w:t>
      </w:r>
      <w:r w:rsidR="00910D26" w:rsidRPr="00997053">
        <w:rPr>
          <w:rFonts w:ascii="Times New Roman" w:hAnsi="Times New Roman"/>
        </w:rPr>
        <w:t xml:space="preserve">. </w:t>
      </w:r>
      <w:r w:rsidRPr="00997053">
        <w:rPr>
          <w:rFonts w:ascii="Times New Roman" w:hAnsi="Times New Roman"/>
        </w:rPr>
        <w:t xml:space="preserve">Seagrass </w:t>
      </w:r>
      <w:proofErr w:type="spellStart"/>
      <w:r>
        <w:rPr>
          <w:rFonts w:ascii="Times New Roman" w:hAnsi="Times New Roman"/>
          <w:i/>
        </w:rPr>
        <w:t>Z</w:t>
      </w:r>
      <w:r>
        <w:rPr>
          <w:rFonts w:ascii="Times New Roman" w:hAnsi="Times New Roman"/>
          <w:i/>
          <w:vertAlign w:val="subscript"/>
        </w:rPr>
        <w:t>c</w:t>
      </w:r>
      <w:proofErr w:type="spellEnd"/>
      <w:r w:rsidRPr="00997053">
        <w:rPr>
          <w:rFonts w:ascii="Times New Roman" w:hAnsi="Times New Roman"/>
        </w:rPr>
        <w:t xml:space="preserve"> estimates were </w:t>
      </w:r>
      <w:r>
        <w:rPr>
          <w:rFonts w:ascii="Times New Roman" w:hAnsi="Times New Roman"/>
        </w:rPr>
        <w:t xml:space="preserve">computed </w:t>
      </w:r>
      <w:r w:rsidRPr="00997053">
        <w:rPr>
          <w:rFonts w:ascii="Times New Roman" w:hAnsi="Times New Roman"/>
        </w:rPr>
        <w:t>for 25</w:t>
      </w:r>
      <w:r>
        <w:rPr>
          <w:rFonts w:ascii="Times New Roman" w:hAnsi="Times New Roman"/>
        </w:rPr>
        <w:t>5</w:t>
      </w:r>
      <w:r w:rsidRPr="00997053">
        <w:rPr>
          <w:rFonts w:ascii="Times New Roman" w:hAnsi="Times New Roman"/>
        </w:rPr>
        <w:t xml:space="preserve"> locations in Choctawhatchee Bay, </w:t>
      </w:r>
      <w:r w:rsidR="005226FE">
        <w:rPr>
          <w:rFonts w:ascii="Times New Roman" w:hAnsi="Times New Roman"/>
        </w:rPr>
        <w:t>218</w:t>
      </w:r>
      <w:r w:rsidRPr="00997053">
        <w:rPr>
          <w:rFonts w:ascii="Times New Roman" w:hAnsi="Times New Roman"/>
        </w:rPr>
        <w:t xml:space="preserve"> locations in Tampa Bay, and </w:t>
      </w:r>
      <w:r>
        <w:rPr>
          <w:rFonts w:ascii="Times New Roman" w:hAnsi="Times New Roman"/>
        </w:rPr>
        <w:t>45</w:t>
      </w:r>
      <w:r w:rsidRPr="00997053">
        <w:rPr>
          <w:rFonts w:ascii="Times New Roman" w:hAnsi="Times New Roman"/>
        </w:rPr>
        <w:t xml:space="preserve"> locations in the Indian River Lagoon (</w:t>
      </w:r>
      <w:r>
        <w:rPr>
          <w:rFonts w:ascii="Times New Roman" w:hAnsi="Times New Roman"/>
        </w:rPr>
        <w:t>Table 3 and Figs. 7, 8, 9</w:t>
      </w:r>
      <w:r w:rsidRPr="00997053">
        <w:rPr>
          <w:rFonts w:ascii="Times New Roman" w:hAnsi="Times New Roman"/>
        </w:rPr>
        <w:t xml:space="preserve">). Mean </w:t>
      </w:r>
      <w:proofErr w:type="spellStart"/>
      <w:r>
        <w:rPr>
          <w:rFonts w:ascii="Times New Roman" w:hAnsi="Times New Roman"/>
          <w:i/>
        </w:rPr>
        <w:t>Z</w:t>
      </w:r>
      <w:r w:rsidR="00097AD1">
        <w:rPr>
          <w:rFonts w:ascii="Times New Roman" w:hAnsi="Times New Roman"/>
          <w:i/>
          <w:vertAlign w:val="subscript"/>
        </w:rPr>
        <w:t>c</w:t>
      </w:r>
      <w:proofErr w:type="gramStart"/>
      <w:r w:rsidR="00097AD1">
        <w:rPr>
          <w:rFonts w:ascii="Times New Roman" w:hAnsi="Times New Roman"/>
          <w:i/>
          <w:vertAlign w:val="subscript"/>
        </w:rPr>
        <w:t>,</w:t>
      </w:r>
      <w:r>
        <w:rPr>
          <w:rFonts w:ascii="Times New Roman" w:hAnsi="Times New Roman"/>
          <w:i/>
          <w:vertAlign w:val="subscript"/>
        </w:rPr>
        <w:t>med</w:t>
      </w:r>
      <w:proofErr w:type="spellEnd"/>
      <w:proofErr w:type="gramEnd"/>
      <w:r w:rsidRPr="00F83F89">
        <w:rPr>
          <w:rFonts w:ascii="Times New Roman" w:hAnsi="Times New Roman"/>
        </w:rPr>
        <w:t xml:space="preserve"> </w:t>
      </w:r>
      <w:r>
        <w:rPr>
          <w:rFonts w:ascii="Times New Roman" w:hAnsi="Times New Roman"/>
        </w:rPr>
        <w:t>(±</w:t>
      </w:r>
      <w:proofErr w:type="spellStart"/>
      <w:r>
        <w:rPr>
          <w:rFonts w:ascii="Times New Roman" w:hAnsi="Times New Roman"/>
        </w:rPr>
        <w:t>s.e.</w:t>
      </w:r>
      <w:proofErr w:type="spellEnd"/>
      <w:r>
        <w:rPr>
          <w:rFonts w:ascii="Times New Roman" w:hAnsi="Times New Roman"/>
        </w:rPr>
        <w:t>)</w:t>
      </w:r>
      <w:r w:rsidRPr="00997053">
        <w:rPr>
          <w:rFonts w:ascii="Times New Roman" w:hAnsi="Times New Roman"/>
        </w:rPr>
        <w:t xml:space="preserve"> for</w:t>
      </w:r>
      <w:r w:rsidR="008B4336">
        <w:rPr>
          <w:rFonts w:ascii="Times New Roman" w:hAnsi="Times New Roman"/>
        </w:rPr>
        <w:t xml:space="preserve"> the </w:t>
      </w:r>
      <w:r w:rsidRPr="00997053">
        <w:rPr>
          <w:rFonts w:ascii="Times New Roman" w:hAnsi="Times New Roman"/>
        </w:rPr>
        <w:t>bay</w:t>
      </w:r>
      <w:r w:rsidR="008B4336">
        <w:rPr>
          <w:rFonts w:ascii="Times New Roman" w:hAnsi="Times New Roman"/>
        </w:rPr>
        <w:t>s</w:t>
      </w:r>
      <w:r w:rsidRPr="00997053">
        <w:rPr>
          <w:rFonts w:ascii="Times New Roman" w:hAnsi="Times New Roman"/>
        </w:rPr>
        <w:t xml:space="preserve"> </w:t>
      </w:r>
      <w:r w:rsidR="008B4336">
        <w:rPr>
          <w:rFonts w:ascii="Times New Roman" w:hAnsi="Times New Roman"/>
        </w:rPr>
        <w:t xml:space="preserve">were </w:t>
      </w:r>
      <w:r w:rsidRPr="00997053">
        <w:rPr>
          <w:rFonts w:ascii="Times New Roman" w:hAnsi="Times New Roman"/>
        </w:rPr>
        <w:t>2.</w:t>
      </w:r>
      <w:r>
        <w:rPr>
          <w:rFonts w:ascii="Times New Roman" w:hAnsi="Times New Roman"/>
        </w:rPr>
        <w:t>0</w:t>
      </w:r>
      <w:r w:rsidR="005226FE">
        <w:rPr>
          <w:rFonts w:ascii="Times New Roman" w:hAnsi="Times New Roman"/>
        </w:rPr>
        <w:t>3</w:t>
      </w:r>
      <w:r>
        <w:rPr>
          <w:rFonts w:ascii="Times New Roman" w:hAnsi="Times New Roman"/>
        </w:rPr>
        <w:t>±0.1</w:t>
      </w:r>
      <w:r w:rsidR="005226FE">
        <w:rPr>
          <w:rFonts w:ascii="Times New Roman" w:hAnsi="Times New Roman"/>
        </w:rPr>
        <w:t>2</w:t>
      </w:r>
      <w:r w:rsidRPr="00997053">
        <w:rPr>
          <w:rFonts w:ascii="Times New Roman" w:hAnsi="Times New Roman"/>
        </w:rPr>
        <w:t>, 1.</w:t>
      </w:r>
      <w:r>
        <w:rPr>
          <w:rFonts w:ascii="Times New Roman" w:hAnsi="Times New Roman"/>
        </w:rPr>
        <w:t>16±0.</w:t>
      </w:r>
      <w:r w:rsidR="005226FE">
        <w:rPr>
          <w:rFonts w:ascii="Times New Roman" w:hAnsi="Times New Roman"/>
        </w:rPr>
        <w:t>10</w:t>
      </w:r>
      <w:r w:rsidRPr="00997053">
        <w:rPr>
          <w:rFonts w:ascii="Times New Roman" w:hAnsi="Times New Roman"/>
        </w:rPr>
        <w:t>, and 1.</w:t>
      </w:r>
      <w:r>
        <w:rPr>
          <w:rFonts w:ascii="Times New Roman" w:hAnsi="Times New Roman"/>
        </w:rPr>
        <w:t>1</w:t>
      </w:r>
      <w:r w:rsidR="005226FE">
        <w:rPr>
          <w:rFonts w:ascii="Times New Roman" w:hAnsi="Times New Roman"/>
        </w:rPr>
        <w:t>0</w:t>
      </w:r>
      <w:r>
        <w:rPr>
          <w:rFonts w:ascii="Times New Roman" w:hAnsi="Times New Roman"/>
        </w:rPr>
        <w:t>±0.1</w:t>
      </w:r>
      <w:r w:rsidR="005226FE">
        <w:rPr>
          <w:rFonts w:ascii="Times New Roman" w:hAnsi="Times New Roman"/>
        </w:rPr>
        <w:t>1</w:t>
      </w:r>
      <w:r w:rsidRPr="00997053">
        <w:rPr>
          <w:rFonts w:ascii="Times New Roman" w:hAnsi="Times New Roman"/>
        </w:rPr>
        <w:t xml:space="preserve"> m for Choctawhatchee Bay, Tampa Bay, and </w:t>
      </w:r>
      <w:r w:rsidRPr="00997053">
        <w:rPr>
          <w:rFonts w:ascii="Times New Roman" w:hAnsi="Times New Roman"/>
        </w:rPr>
        <w:lastRenderedPageBreak/>
        <w:t>Indian River Lagoon</w:t>
      </w:r>
      <w:r w:rsidR="008B4336">
        <w:rPr>
          <w:rFonts w:ascii="Times New Roman" w:hAnsi="Times New Roman"/>
        </w:rPr>
        <w:t>, respectively</w:t>
      </w:r>
      <w:r>
        <w:rPr>
          <w:rFonts w:ascii="Times New Roman" w:hAnsi="Times New Roman"/>
        </w:rPr>
        <w:t xml:space="preserve">.  Mean </w:t>
      </w:r>
      <w:proofErr w:type="spellStart"/>
      <w:r w:rsidRPr="00765D8B">
        <w:rPr>
          <w:rFonts w:ascii="Times New Roman" w:hAnsi="Times New Roman"/>
          <w:i/>
        </w:rPr>
        <w:t>Z</w:t>
      </w:r>
      <w:r w:rsidR="00097AD1">
        <w:rPr>
          <w:rFonts w:ascii="Times New Roman" w:hAnsi="Times New Roman"/>
          <w:i/>
          <w:vertAlign w:val="subscript"/>
        </w:rPr>
        <w:t>c,</w:t>
      </w:r>
      <w:r w:rsidRPr="00765D8B">
        <w:rPr>
          <w:rFonts w:ascii="Times New Roman" w:hAnsi="Times New Roman"/>
          <w:i/>
          <w:vertAlign w:val="subscript"/>
        </w:rPr>
        <w:t>med</w:t>
      </w:r>
      <w:proofErr w:type="spellEnd"/>
      <w:r>
        <w:rPr>
          <w:rFonts w:ascii="Times New Roman" w:hAnsi="Times New Roman"/>
        </w:rPr>
        <w:t xml:space="preserve"> for Tampa Bay and Indian River Lagoon were not significantly different, while </w:t>
      </w:r>
      <w:proofErr w:type="spellStart"/>
      <w:r w:rsidRPr="00765D8B">
        <w:rPr>
          <w:rFonts w:ascii="Times New Roman" w:hAnsi="Times New Roman"/>
          <w:i/>
        </w:rPr>
        <w:t>Z</w:t>
      </w:r>
      <w:r w:rsidRPr="00765D8B">
        <w:rPr>
          <w:rFonts w:ascii="Times New Roman" w:hAnsi="Times New Roman"/>
          <w:i/>
          <w:vertAlign w:val="subscript"/>
        </w:rPr>
        <w:t>c,med</w:t>
      </w:r>
      <w:proofErr w:type="spellEnd"/>
      <w:r>
        <w:rPr>
          <w:rFonts w:ascii="Times New Roman" w:hAnsi="Times New Roman"/>
        </w:rPr>
        <w:t xml:space="preserve"> was significantly higher in Choctawhatchee Bay than either other bay </w:t>
      </w:r>
      <w:r w:rsidRPr="007C5E51">
        <w:rPr>
          <w:rFonts w:ascii="Times New Roman" w:hAnsi="Times New Roman"/>
        </w:rPr>
        <w:t>(</w:t>
      </w:r>
      <w:r w:rsidRPr="0007438C">
        <w:rPr>
          <w:rFonts w:ascii="Times New Roman" w:hAnsi="Times New Roman"/>
        </w:rPr>
        <w:t>p&lt;0.01</w:t>
      </w:r>
      <w:r w:rsidR="00961088">
        <w:rPr>
          <w:rFonts w:ascii="Times New Roman" w:hAnsi="Times New Roman"/>
        </w:rPr>
        <w:t>; Table 3</w:t>
      </w:r>
      <w:r w:rsidRPr="007C5E51">
        <w:rPr>
          <w:rFonts w:ascii="Times New Roman" w:hAnsi="Times New Roman"/>
        </w:rPr>
        <w:t>)</w:t>
      </w:r>
      <w:r>
        <w:rPr>
          <w:rFonts w:ascii="Times New Roman" w:hAnsi="Times New Roman"/>
        </w:rPr>
        <w:t xml:space="preserve">. </w:t>
      </w:r>
    </w:p>
    <w:p w14:paraId="75E36D55" w14:textId="61EA3A78" w:rsidR="00B8145A" w:rsidRDefault="00910D26">
      <w:pPr>
        <w:spacing w:before="0" w:after="0" w:line="360" w:lineRule="auto"/>
        <w:ind w:firstLine="720"/>
        <w:rPr>
          <w:rFonts w:ascii="Times New Roman" w:hAnsi="Times New Roman"/>
        </w:rPr>
      </w:pPr>
      <w:r w:rsidRPr="00997053">
        <w:rPr>
          <w:rFonts w:ascii="Times New Roman" w:hAnsi="Times New Roman"/>
        </w:rPr>
        <w:t xml:space="preserve">Spatial heterogeneity in depth </w:t>
      </w:r>
      <w:r w:rsidR="00146FF2">
        <w:rPr>
          <w:rFonts w:ascii="Times New Roman" w:hAnsi="Times New Roman"/>
        </w:rPr>
        <w:t xml:space="preserve">of colonization </w:t>
      </w:r>
      <w:r w:rsidRPr="00997053">
        <w:rPr>
          <w:rFonts w:ascii="Times New Roman" w:hAnsi="Times New Roman"/>
        </w:rPr>
        <w:t xml:space="preserve">was particularly apparent for </w:t>
      </w:r>
      <w:r w:rsidR="00436422">
        <w:rPr>
          <w:rFonts w:ascii="Times New Roman" w:hAnsi="Times New Roman"/>
        </w:rPr>
        <w:t>BB</w:t>
      </w:r>
      <w:r w:rsidRPr="00997053">
        <w:rPr>
          <w:rFonts w:ascii="Times New Roman" w:hAnsi="Times New Roman"/>
        </w:rPr>
        <w:t xml:space="preserve"> and </w:t>
      </w:r>
      <w:r w:rsidR="00436422">
        <w:rPr>
          <w:rFonts w:ascii="Times New Roman" w:hAnsi="Times New Roman"/>
        </w:rPr>
        <w:t>UIRL</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w:t>
      </w:r>
      <w:r w:rsidRPr="00997053">
        <w:rPr>
          <w:rFonts w:ascii="Times New Roman" w:hAnsi="Times New Roman"/>
        </w:rPr>
        <w:t xml:space="preserve">. </w:t>
      </w:r>
      <w:r w:rsidR="002675BB">
        <w:rPr>
          <w:rFonts w:ascii="Times New Roman" w:hAnsi="Times New Roman"/>
        </w:rPr>
        <w:t xml:space="preserve">As </w:t>
      </w:r>
      <w:r w:rsidR="00D93492">
        <w:rPr>
          <w:rFonts w:ascii="Times New Roman" w:hAnsi="Times New Roman"/>
        </w:rPr>
        <w:t xml:space="preserve">previously mentioned, </w:t>
      </w:r>
      <w:r w:rsidR="002675BB">
        <w:rPr>
          <w:rFonts w:ascii="Times New Roman" w:hAnsi="Times New Roman"/>
        </w:rPr>
        <w:t>d</w:t>
      </w:r>
      <w:r w:rsidRPr="00997053">
        <w:rPr>
          <w:rFonts w:ascii="Times New Roman" w:hAnsi="Times New Roman"/>
        </w:rPr>
        <w:t xml:space="preserve">epth </w:t>
      </w:r>
      <w:r w:rsidR="002675BB">
        <w:rPr>
          <w:rFonts w:ascii="Times New Roman" w:hAnsi="Times New Roman"/>
        </w:rPr>
        <w:t xml:space="preserve">of colonization in the Big Bend segment was reduced in the vicinity of the </w:t>
      </w:r>
      <w:proofErr w:type="spellStart"/>
      <w:r w:rsidRPr="00997053">
        <w:rPr>
          <w:rFonts w:ascii="Times New Roman" w:hAnsi="Times New Roman"/>
        </w:rPr>
        <w:t>Steinhatchee</w:t>
      </w:r>
      <w:proofErr w:type="spellEnd"/>
      <w:r w:rsidRPr="00997053">
        <w:rPr>
          <w:rFonts w:ascii="Times New Roman" w:hAnsi="Times New Roman"/>
        </w:rPr>
        <w:t xml:space="preserve"> River </w:t>
      </w:r>
      <w:r w:rsidR="002675BB">
        <w:rPr>
          <w:rFonts w:ascii="Times New Roman" w:hAnsi="Times New Roman"/>
        </w:rPr>
        <w:t xml:space="preserve">discharge.  </w:t>
      </w:r>
      <w:r w:rsidR="00CD7D99">
        <w:rPr>
          <w:rFonts w:ascii="Times New Roman" w:hAnsi="Times New Roman"/>
        </w:rPr>
        <w:t>Seagrasses were also limited to shallower depths at the north end of the Upper Indian River Lagoon segment, but grew at maximum depths up to 2.2 m on the eastern portion of the Upper Indian River Lagoon segment near the Merritt Island National Wildlife Refuge (</w:t>
      </w:r>
      <w:r w:rsidR="004536FC">
        <w:rPr>
          <w:rFonts w:ascii="Times New Roman" w:hAnsi="Times New Roman"/>
        </w:rPr>
        <w:t>Fig.</w:t>
      </w:r>
      <w:r w:rsidR="009C504B">
        <w:rPr>
          <w:rFonts w:ascii="Times New Roman" w:hAnsi="Times New Roman"/>
        </w:rPr>
        <w:t xml:space="preserve"> 2)</w:t>
      </w:r>
      <w:r w:rsidRPr="00997053">
        <w:rPr>
          <w:rFonts w:ascii="Times New Roman" w:hAnsi="Times New Roman"/>
        </w:rPr>
        <w:t xml:space="preserve">. Seagrasses in Old Tampa Bay grew slightly deeper in the </w:t>
      </w:r>
      <w:r w:rsidR="009C062D">
        <w:rPr>
          <w:rFonts w:ascii="Times New Roman" w:hAnsi="Times New Roman"/>
        </w:rPr>
        <w:t xml:space="preserve">eastern and southern </w:t>
      </w:r>
      <w:r w:rsidRPr="00997053">
        <w:rPr>
          <w:rFonts w:ascii="Times New Roman" w:hAnsi="Times New Roman"/>
        </w:rPr>
        <w:t xml:space="preserve">portion of the segment and declined to shallower depths near </w:t>
      </w:r>
      <w:r w:rsidR="002675BB">
        <w:rPr>
          <w:rFonts w:ascii="Times New Roman" w:hAnsi="Times New Roman"/>
        </w:rPr>
        <w:t xml:space="preserve">freshwater </w:t>
      </w:r>
      <w:r w:rsidRPr="00997053">
        <w:rPr>
          <w:rFonts w:ascii="Times New Roman" w:hAnsi="Times New Roman"/>
        </w:rPr>
        <w:t>inflow</w:t>
      </w:r>
      <w:r w:rsidR="002675BB">
        <w:rPr>
          <w:rFonts w:ascii="Times New Roman" w:hAnsi="Times New Roman"/>
        </w:rPr>
        <w:t xml:space="preserve"> channels</w:t>
      </w:r>
      <w:r w:rsidRPr="00997053">
        <w:rPr>
          <w:rFonts w:ascii="Times New Roman" w:hAnsi="Times New Roman"/>
        </w:rPr>
        <w:t xml:space="preserve"> </w:t>
      </w:r>
      <w:r w:rsidR="002675BB">
        <w:rPr>
          <w:rFonts w:ascii="Times New Roman" w:hAnsi="Times New Roman"/>
        </w:rPr>
        <w:t xml:space="preserve">on </w:t>
      </w:r>
      <w:r w:rsidRPr="00997053">
        <w:rPr>
          <w:rFonts w:ascii="Times New Roman" w:hAnsi="Times New Roman"/>
        </w:rPr>
        <w:t xml:space="preserve">the northern </w:t>
      </w:r>
      <w:r w:rsidR="009C062D">
        <w:rPr>
          <w:rFonts w:ascii="Times New Roman" w:hAnsi="Times New Roman"/>
        </w:rPr>
        <w:t>margin</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 </w:t>
      </w:r>
      <w:r w:rsidR="004536FC">
        <w:rPr>
          <w:rFonts w:ascii="Times New Roman" w:hAnsi="Times New Roman"/>
        </w:rPr>
        <w:t>Fig.</w:t>
      </w:r>
      <w:r w:rsidR="00C5003E">
        <w:rPr>
          <w:rFonts w:ascii="Times New Roman" w:hAnsi="Times New Roman"/>
        </w:rPr>
        <w:t xml:space="preserve"> 8)</w:t>
      </w:r>
      <w:r w:rsidRPr="00997053">
        <w:rPr>
          <w:rFonts w:ascii="Times New Roman" w:hAnsi="Times New Roman"/>
        </w:rPr>
        <w:t xml:space="preserve">. </w:t>
      </w:r>
      <w:r w:rsidR="009C062D">
        <w:rPr>
          <w:rFonts w:ascii="Times New Roman" w:hAnsi="Times New Roman"/>
        </w:rPr>
        <w:t xml:space="preserve">The deepest growing seagrass in </w:t>
      </w:r>
      <w:r w:rsidR="002675BB">
        <w:rPr>
          <w:rFonts w:ascii="Times New Roman" w:hAnsi="Times New Roman"/>
        </w:rPr>
        <w:t>w</w:t>
      </w:r>
      <w:r w:rsidRPr="00997053">
        <w:rPr>
          <w:rFonts w:ascii="Times New Roman" w:hAnsi="Times New Roman"/>
        </w:rPr>
        <w:t xml:space="preserve">estern Choctawhatchee Bay was </w:t>
      </w:r>
      <w:r w:rsidR="009C062D">
        <w:rPr>
          <w:rFonts w:ascii="Times New Roman" w:hAnsi="Times New Roman"/>
        </w:rPr>
        <w:t>closest to Destin Pass, where regular tidal exchange with Gulf of Mexico waters maintains increased water clarity</w:t>
      </w:r>
      <w:r w:rsidR="00C5003E">
        <w:rPr>
          <w:rFonts w:ascii="Times New Roman" w:hAnsi="Times New Roman"/>
        </w:rPr>
        <w:t xml:space="preserve"> (</w:t>
      </w:r>
      <w:r w:rsidR="004536FC">
        <w:rPr>
          <w:rFonts w:ascii="Times New Roman" w:hAnsi="Times New Roman"/>
        </w:rPr>
        <w:t>Fig.</w:t>
      </w:r>
      <w:r w:rsidR="00C5003E">
        <w:rPr>
          <w:rFonts w:ascii="Times New Roman" w:hAnsi="Times New Roman"/>
        </w:rPr>
        <w:t xml:space="preserve"> 4)</w:t>
      </w:r>
      <w:r w:rsidR="009C062D">
        <w:rPr>
          <w:rFonts w:ascii="Times New Roman" w:hAnsi="Times New Roman"/>
        </w:rPr>
        <w:t xml:space="preserve">.  </w:t>
      </w:r>
      <w:proofErr w:type="spellStart"/>
      <w:r w:rsidR="00894DAC">
        <w:rPr>
          <w:rFonts w:ascii="Times New Roman" w:hAnsi="Times New Roman"/>
          <w:i/>
        </w:rPr>
        <w:t>Z</w:t>
      </w:r>
      <w:r w:rsidR="00894DAC">
        <w:rPr>
          <w:rFonts w:ascii="Times New Roman" w:hAnsi="Times New Roman"/>
          <w:i/>
          <w:vertAlign w:val="subscript"/>
        </w:rPr>
        <w:t>c</w:t>
      </w:r>
      <w:proofErr w:type="spellEnd"/>
      <w:r w:rsidR="00894DAC" w:rsidRPr="00997053">
        <w:rPr>
          <w:rFonts w:ascii="Times New Roman" w:hAnsi="Times New Roman"/>
        </w:rPr>
        <w:t xml:space="preserve"> </w:t>
      </w:r>
      <w:r w:rsidRPr="00997053">
        <w:rPr>
          <w:rFonts w:ascii="Times New Roman" w:hAnsi="Times New Roman"/>
        </w:rPr>
        <w:t xml:space="preserve">could not be estimated where seagrasses were sparse or absent </w:t>
      </w:r>
      <w:r w:rsidR="00755BF2">
        <w:rPr>
          <w:rFonts w:ascii="Times New Roman" w:hAnsi="Times New Roman"/>
        </w:rPr>
        <w:t xml:space="preserve">as in the center of </w:t>
      </w:r>
      <w:r w:rsidRPr="00997053">
        <w:rPr>
          <w:rFonts w:ascii="Times New Roman" w:hAnsi="Times New Roman"/>
        </w:rPr>
        <w:t>Old Tampa Ba</w:t>
      </w:r>
      <w:r w:rsidR="00755BF2">
        <w:rPr>
          <w:rFonts w:ascii="Times New Roman" w:hAnsi="Times New Roman"/>
        </w:rPr>
        <w:t xml:space="preserve">y </w:t>
      </w:r>
      <w:r w:rsidRPr="00997053">
        <w:rPr>
          <w:rFonts w:ascii="Times New Roman" w:hAnsi="Times New Roman"/>
        </w:rPr>
        <w:t xml:space="preserve">and </w:t>
      </w:r>
      <w:r w:rsidR="00755BF2">
        <w:rPr>
          <w:rFonts w:ascii="Times New Roman" w:hAnsi="Times New Roman"/>
        </w:rPr>
        <w:t>w</w:t>
      </w:r>
      <w:r w:rsidRPr="00997053">
        <w:rPr>
          <w:rFonts w:ascii="Times New Roman" w:hAnsi="Times New Roman"/>
        </w:rPr>
        <w:t>estern Choctawhatchee Bay</w:t>
      </w:r>
      <w:r w:rsidR="00E255A5">
        <w:rPr>
          <w:rFonts w:ascii="Times New Roman" w:hAnsi="Times New Roman"/>
        </w:rPr>
        <w:t xml:space="preserve">, or where </w:t>
      </w:r>
      <w:r w:rsidR="00755BF2">
        <w:rPr>
          <w:rFonts w:ascii="Times New Roman" w:hAnsi="Times New Roman"/>
        </w:rPr>
        <w:t>there was an insufficient gradient in wa</w:t>
      </w:r>
      <w:r w:rsidR="00E255A5">
        <w:rPr>
          <w:rFonts w:ascii="Times New Roman" w:hAnsi="Times New Roman"/>
        </w:rPr>
        <w:t xml:space="preserve">ter depth, as in </w:t>
      </w:r>
      <w:r w:rsidR="00755BF2">
        <w:rPr>
          <w:rFonts w:ascii="Times New Roman" w:hAnsi="Times New Roman"/>
        </w:rPr>
        <w:t>several areas of the Big Bend segment (</w:t>
      </w:r>
      <w:r w:rsidR="004536FC">
        <w:rPr>
          <w:rFonts w:ascii="Times New Roman" w:hAnsi="Times New Roman"/>
        </w:rPr>
        <w:t>Fig.</w:t>
      </w:r>
      <w:r w:rsidR="00755BF2">
        <w:rPr>
          <w:rFonts w:ascii="Times New Roman" w:hAnsi="Times New Roman"/>
        </w:rPr>
        <w:t xml:space="preserve"> 4).</w:t>
      </w:r>
    </w:p>
    <w:p w14:paraId="04E3FE75" w14:textId="18118B1B" w:rsidR="00B8145A" w:rsidRPr="00997053" w:rsidRDefault="00B8145A">
      <w:pPr>
        <w:spacing w:before="0" w:after="0" w:line="360" w:lineRule="auto"/>
        <w:ind w:firstLine="720"/>
        <w:rPr>
          <w:rFonts w:ascii="Times New Roman" w:hAnsi="Times New Roman"/>
        </w:rPr>
      </w:pPr>
      <w:r>
        <w:rPr>
          <w:rFonts w:ascii="Times New Roman" w:hAnsi="Times New Roman"/>
        </w:rPr>
        <w:t xml:space="preserve">Despite apparent gradients in depth of colonization </w:t>
      </w:r>
      <w:r w:rsidR="00D71474">
        <w:rPr>
          <w:rFonts w:ascii="Times New Roman" w:hAnsi="Times New Roman"/>
        </w:rPr>
        <w:t xml:space="preserve">aligned with the major axis of each estuary </w:t>
      </w:r>
      <w:r>
        <w:rPr>
          <w:rFonts w:ascii="Times New Roman" w:hAnsi="Times New Roman"/>
        </w:rPr>
        <w:t>(</w:t>
      </w:r>
      <w:r w:rsidR="004536FC">
        <w:rPr>
          <w:rFonts w:ascii="Times New Roman" w:hAnsi="Times New Roman"/>
        </w:rPr>
        <w:t>Fig.</w:t>
      </w:r>
      <w:r>
        <w:rPr>
          <w:rFonts w:ascii="Times New Roman" w:hAnsi="Times New Roman"/>
        </w:rPr>
        <w:t xml:space="preserve"> 4, 7, 8, 9), segment means for </w:t>
      </w:r>
      <w:proofErr w:type="spellStart"/>
      <w:r w:rsidRPr="00097AD1">
        <w:rPr>
          <w:rFonts w:ascii="Times New Roman" w:hAnsi="Times New Roman"/>
          <w:i/>
        </w:rPr>
        <w:t>Z</w:t>
      </w:r>
      <w:r w:rsidRPr="00097AD1">
        <w:rPr>
          <w:rFonts w:ascii="Times New Roman" w:hAnsi="Times New Roman"/>
          <w:i/>
          <w:vertAlign w:val="subscript"/>
        </w:rPr>
        <w:t>c,med</w:t>
      </w:r>
      <w:proofErr w:type="spellEnd"/>
      <w:r>
        <w:rPr>
          <w:rFonts w:ascii="Times New Roman" w:hAnsi="Times New Roman"/>
        </w:rPr>
        <w:t xml:space="preserve"> were mostly not statistically different</w:t>
      </w:r>
      <w:r w:rsidR="00961088">
        <w:rPr>
          <w:rFonts w:ascii="Times New Roman" w:hAnsi="Times New Roman"/>
        </w:rPr>
        <w:t xml:space="preserve"> (Table 3</w:t>
      </w:r>
      <w:r w:rsidR="00E6377F">
        <w:rPr>
          <w:rFonts w:ascii="Times New Roman" w:hAnsi="Times New Roman"/>
        </w:rPr>
        <w:t>)</w:t>
      </w:r>
      <w:r>
        <w:rPr>
          <w:rFonts w:ascii="Times New Roman" w:hAnsi="Times New Roman"/>
        </w:rPr>
        <w:t xml:space="preserve">.  In Tampa Bay, </w:t>
      </w:r>
      <w:proofErr w:type="spellStart"/>
      <w:r w:rsidRPr="00097AD1">
        <w:rPr>
          <w:rFonts w:ascii="Times New Roman" w:hAnsi="Times New Roman"/>
          <w:i/>
        </w:rPr>
        <w:t>Z</w:t>
      </w:r>
      <w:r w:rsidRPr="00097AD1">
        <w:rPr>
          <w:rFonts w:ascii="Times New Roman" w:hAnsi="Times New Roman"/>
          <w:i/>
          <w:vertAlign w:val="subscript"/>
        </w:rPr>
        <w:t>c</w:t>
      </w:r>
      <w:proofErr w:type="gramStart"/>
      <w:r w:rsidRPr="00097AD1">
        <w:rPr>
          <w:rFonts w:ascii="Times New Roman" w:hAnsi="Times New Roman"/>
          <w:i/>
          <w:vertAlign w:val="subscript"/>
        </w:rPr>
        <w:t>,med</w:t>
      </w:r>
      <w:proofErr w:type="spellEnd"/>
      <w:proofErr w:type="gramEnd"/>
      <w:r>
        <w:rPr>
          <w:rFonts w:ascii="Times New Roman" w:hAnsi="Times New Roman"/>
        </w:rPr>
        <w:t xml:space="preserve"> was ~0.5 m less </w:t>
      </w:r>
      <w:r w:rsidR="006A33ED">
        <w:rPr>
          <w:rFonts w:ascii="Times New Roman" w:hAnsi="Times New Roman"/>
        </w:rPr>
        <w:t xml:space="preserve">(p&lt;0.05) </w:t>
      </w:r>
      <w:r>
        <w:rPr>
          <w:rFonts w:ascii="Times New Roman" w:hAnsi="Times New Roman"/>
        </w:rPr>
        <w:t xml:space="preserve">in Old Tampa Bay than in the Lower or Middle Tampa Bay </w:t>
      </w:r>
      <w:r w:rsidR="006A33ED">
        <w:rPr>
          <w:rFonts w:ascii="Times New Roman" w:hAnsi="Times New Roman"/>
        </w:rPr>
        <w:t xml:space="preserve">(p&lt;0.05) </w:t>
      </w:r>
      <w:r>
        <w:rPr>
          <w:rFonts w:ascii="Times New Roman" w:hAnsi="Times New Roman"/>
        </w:rPr>
        <w:t xml:space="preserve">segments.  Differences among the other segments were not statistically significant.  For Choctawhatchee Bay, </w:t>
      </w:r>
      <w:proofErr w:type="spellStart"/>
      <w:r w:rsidRPr="00097AD1">
        <w:rPr>
          <w:rFonts w:ascii="Times New Roman" w:hAnsi="Times New Roman"/>
          <w:i/>
        </w:rPr>
        <w:t>Z</w:t>
      </w:r>
      <w:r w:rsidR="00097AD1">
        <w:rPr>
          <w:rFonts w:ascii="Times New Roman" w:hAnsi="Times New Roman"/>
          <w:i/>
          <w:vertAlign w:val="subscript"/>
        </w:rPr>
        <w:t>c</w:t>
      </w:r>
      <w:proofErr w:type="gramStart"/>
      <w:r w:rsidR="00097AD1">
        <w:rPr>
          <w:rFonts w:ascii="Times New Roman" w:hAnsi="Times New Roman"/>
          <w:i/>
          <w:vertAlign w:val="subscript"/>
        </w:rPr>
        <w:t>,</w:t>
      </w:r>
      <w:r w:rsidRPr="00097AD1">
        <w:rPr>
          <w:rFonts w:ascii="Times New Roman" w:hAnsi="Times New Roman"/>
          <w:i/>
          <w:vertAlign w:val="subscript"/>
        </w:rPr>
        <w:t>med</w:t>
      </w:r>
      <w:proofErr w:type="spellEnd"/>
      <w:proofErr w:type="gramEnd"/>
      <w:r>
        <w:rPr>
          <w:rFonts w:ascii="Times New Roman" w:hAnsi="Times New Roman"/>
        </w:rPr>
        <w:t xml:space="preserve"> in the eastern segment was 1.1 m and 1.5 m less than in the central and western bay, respectively.  </w:t>
      </w:r>
      <w:r w:rsidR="00DF654C">
        <w:rPr>
          <w:rFonts w:ascii="Times New Roman" w:hAnsi="Times New Roman"/>
        </w:rPr>
        <w:t xml:space="preserve">Similarly, the apparent differences in </w:t>
      </w:r>
      <w:proofErr w:type="spellStart"/>
      <w:r w:rsidR="00DF654C" w:rsidRPr="00097AD1">
        <w:rPr>
          <w:rFonts w:ascii="Times New Roman" w:hAnsi="Times New Roman"/>
          <w:i/>
        </w:rPr>
        <w:t>Z</w:t>
      </w:r>
      <w:r w:rsidR="00DF654C" w:rsidRPr="00097AD1">
        <w:rPr>
          <w:rFonts w:ascii="Times New Roman" w:hAnsi="Times New Roman"/>
          <w:i/>
          <w:vertAlign w:val="subscript"/>
        </w:rPr>
        <w:t>c</w:t>
      </w:r>
      <w:proofErr w:type="gramStart"/>
      <w:r w:rsidR="00DF654C" w:rsidRPr="00097AD1">
        <w:rPr>
          <w:rFonts w:ascii="Times New Roman" w:hAnsi="Times New Roman"/>
          <w:i/>
          <w:vertAlign w:val="subscript"/>
        </w:rPr>
        <w:t>,med</w:t>
      </w:r>
      <w:proofErr w:type="spellEnd"/>
      <w:proofErr w:type="gramEnd"/>
      <w:r w:rsidR="00DF654C">
        <w:rPr>
          <w:rFonts w:ascii="Times New Roman" w:hAnsi="Times New Roman"/>
        </w:rPr>
        <w:t xml:space="preserve"> in lower Indian River Lagoon vs. elsewhere in the lagoon (</w:t>
      </w:r>
      <w:r w:rsidR="004536FC">
        <w:rPr>
          <w:rFonts w:ascii="Times New Roman" w:hAnsi="Times New Roman"/>
        </w:rPr>
        <w:t>Fig.</w:t>
      </w:r>
      <w:r w:rsidR="00DF654C">
        <w:rPr>
          <w:rFonts w:ascii="Times New Roman" w:hAnsi="Times New Roman"/>
        </w:rPr>
        <w:t xml:space="preserve"> 9) were also not statistically significant.</w:t>
      </w:r>
    </w:p>
    <w:p w14:paraId="40113B6F" w14:textId="77777777" w:rsidR="001B2DEC" w:rsidRPr="00BE50A3" w:rsidRDefault="001B2DEC" w:rsidP="001A66BE">
      <w:pPr>
        <w:spacing w:before="0" w:after="0" w:line="360" w:lineRule="auto"/>
        <w:rPr>
          <w:rFonts w:ascii="Times New Roman" w:hAnsi="Times New Roman"/>
        </w:rPr>
      </w:pPr>
      <w:bookmarkStart w:id="35" w:name="evaluation-of-seagrass-light-requirement"/>
    </w:p>
    <w:p w14:paraId="448F6F88" w14:textId="63CCABA5" w:rsidR="00270510" w:rsidRPr="0069309F" w:rsidRDefault="001B2DEC" w:rsidP="001A66BE">
      <w:pPr>
        <w:spacing w:before="0" w:after="0" w:line="360" w:lineRule="auto"/>
        <w:rPr>
          <w:rFonts w:ascii="Times New Roman" w:hAnsi="Times New Roman"/>
          <w:i/>
        </w:rPr>
      </w:pPr>
      <w:r>
        <w:rPr>
          <w:rFonts w:ascii="Times New Roman" w:hAnsi="Times New Roman"/>
          <w:i/>
        </w:rPr>
        <w:t>S</w:t>
      </w:r>
      <w:r w:rsidR="00910D26" w:rsidRPr="0069309F">
        <w:rPr>
          <w:rFonts w:ascii="Times New Roman" w:hAnsi="Times New Roman"/>
          <w:i/>
        </w:rPr>
        <w:t>eagrass light requirements</w:t>
      </w:r>
    </w:p>
    <w:bookmarkEnd w:id="35"/>
    <w:p w14:paraId="18A62748" w14:textId="77777777" w:rsidR="00AC59E5" w:rsidRDefault="00910D26" w:rsidP="00AC59E5">
      <w:pPr>
        <w:spacing w:before="0" w:after="0" w:line="360" w:lineRule="auto"/>
        <w:ind w:firstLine="720"/>
        <w:rPr>
          <w:rFonts w:ascii="Times New Roman" w:hAnsi="Times New Roman"/>
        </w:rPr>
      </w:pPr>
      <w:r w:rsidRPr="00997053">
        <w:rPr>
          <w:rFonts w:ascii="Times New Roman" w:hAnsi="Times New Roman"/>
        </w:rPr>
        <w:t xml:space="preserve">Estimates of water clarity, seagrass depth </w:t>
      </w:r>
      <w:r w:rsidR="00DA3D9E">
        <w:rPr>
          <w:rFonts w:ascii="Times New Roman" w:hAnsi="Times New Roman"/>
        </w:rPr>
        <w:t>of colonization</w:t>
      </w:r>
      <w:r w:rsidRPr="00997053">
        <w:rPr>
          <w:rFonts w:ascii="Times New Roman" w:hAnsi="Times New Roman"/>
        </w:rPr>
        <w:t>, and corresponding light requirements for all locations in Choctawhatchee Bay, Tampa Bay, and the Indian River Lagoon indicated substantial variation, both between and within the different bays. Satellite-derived estimates of light attenuation for Choctawhatchee Bay (as</w:t>
      </w:r>
      <w:r w:rsidR="00B52463">
        <w:rPr>
          <w:rFonts w:ascii="Times New Roman" w:hAnsi="Times New Roman"/>
        </w:rPr>
        <w:t xml:space="preserve"> </w:t>
      </w:r>
      <w:proofErr w:type="spellStart"/>
      <w:proofErr w:type="gramStart"/>
      <w:r w:rsidR="00B52463" w:rsidRPr="00B52463">
        <w:rPr>
          <w:rFonts w:ascii="Times New Roman" w:hAnsi="Times New Roman"/>
          <w:i/>
        </w:rPr>
        <w:t>K</w:t>
      </w:r>
      <w:r w:rsidR="00B52463" w:rsidRPr="00B52463">
        <w:rPr>
          <w:rFonts w:ascii="Times New Roman" w:hAnsi="Times New Roman"/>
          <w:i/>
          <w:vertAlign w:val="subscript"/>
        </w:rPr>
        <w:t>d</w:t>
      </w:r>
      <w:proofErr w:type="spellEnd"/>
      <w:proofErr w:type="gramEnd"/>
      <w:r w:rsidRPr="00997053">
        <w:rPr>
          <w:rFonts w:ascii="Times New Roman" w:hAnsi="Times New Roman"/>
        </w:rPr>
        <w:t xml:space="preserve">) and Tampa Bay (as clarity) </w:t>
      </w:r>
      <w:r w:rsidR="00E75B75">
        <w:rPr>
          <w:rFonts w:ascii="Times New Roman" w:hAnsi="Times New Roman"/>
        </w:rPr>
        <w:t xml:space="preserve">resolved spatial </w:t>
      </w:r>
      <w:r w:rsidRPr="00997053">
        <w:rPr>
          <w:rFonts w:ascii="Times New Roman" w:hAnsi="Times New Roman"/>
        </w:rPr>
        <w:t xml:space="preserve">variation </w:t>
      </w:r>
      <w:r w:rsidR="00E75B75">
        <w:rPr>
          <w:rFonts w:ascii="Times New Roman" w:hAnsi="Times New Roman"/>
        </w:rPr>
        <w:t>in average water clarity (</w:t>
      </w:r>
      <w:r w:rsidR="004536FC">
        <w:rPr>
          <w:rFonts w:ascii="Times New Roman" w:hAnsi="Times New Roman"/>
        </w:rPr>
        <w:t>Fig</w:t>
      </w:r>
      <w:r w:rsidR="00E75B75">
        <w:rPr>
          <w:rFonts w:ascii="Times New Roman" w:hAnsi="Times New Roman"/>
        </w:rPr>
        <w:t>s</w:t>
      </w:r>
      <w:r w:rsidR="004536FC">
        <w:rPr>
          <w:rFonts w:ascii="Times New Roman" w:hAnsi="Times New Roman"/>
        </w:rPr>
        <w:t>.</w:t>
      </w:r>
      <w:r w:rsidR="00E75B75">
        <w:rPr>
          <w:rFonts w:ascii="Times New Roman" w:hAnsi="Times New Roman"/>
        </w:rPr>
        <w:t xml:space="preserve"> 5 and 6). </w:t>
      </w:r>
      <w:r w:rsidRPr="00997053">
        <w:rPr>
          <w:rFonts w:ascii="Times New Roman" w:hAnsi="Times New Roman"/>
        </w:rPr>
        <w:t xml:space="preserve">For Choctawhatchee Bay, </w:t>
      </w:r>
      <w:proofErr w:type="spellStart"/>
      <w:proofErr w:type="gramStart"/>
      <w:r w:rsidR="00B52463" w:rsidRPr="00B52463">
        <w:rPr>
          <w:rFonts w:ascii="Times New Roman" w:hAnsi="Times New Roman"/>
          <w:i/>
        </w:rPr>
        <w:t>K</w:t>
      </w:r>
      <w:r w:rsidR="00B52463" w:rsidRPr="00B52463">
        <w:rPr>
          <w:rFonts w:ascii="Times New Roman" w:hAnsi="Times New Roman"/>
          <w:i/>
          <w:vertAlign w:val="subscript"/>
        </w:rPr>
        <w:t>d</w:t>
      </w:r>
      <w:proofErr w:type="spellEnd"/>
      <w:proofErr w:type="gramEnd"/>
      <w:r w:rsidR="00B52463">
        <w:rPr>
          <w:rFonts w:ascii="Times New Roman" w:hAnsi="Times New Roman"/>
        </w:rPr>
        <w:t xml:space="preserve"> </w:t>
      </w:r>
      <w:r w:rsidR="0007169C">
        <w:rPr>
          <w:rFonts w:ascii="Times New Roman" w:hAnsi="Times New Roman"/>
        </w:rPr>
        <w:t xml:space="preserve">increased from the </w:t>
      </w:r>
      <w:r w:rsidR="00DA3D9E" w:rsidRPr="00997053">
        <w:rPr>
          <w:rFonts w:ascii="Times New Roman" w:hAnsi="Times New Roman"/>
        </w:rPr>
        <w:t xml:space="preserve">western and central segments </w:t>
      </w:r>
      <w:r w:rsidR="0007169C">
        <w:rPr>
          <w:rFonts w:ascii="Times New Roman" w:hAnsi="Times New Roman"/>
        </w:rPr>
        <w:t xml:space="preserve">toward </w:t>
      </w:r>
      <w:r w:rsidR="00DA3D9E">
        <w:rPr>
          <w:rFonts w:ascii="Times New Roman" w:hAnsi="Times New Roman"/>
        </w:rPr>
        <w:t xml:space="preserve">the eastern segment, </w:t>
      </w:r>
      <w:r w:rsidR="0007169C">
        <w:rPr>
          <w:rFonts w:ascii="Times New Roman" w:hAnsi="Times New Roman"/>
        </w:rPr>
        <w:t xml:space="preserve">which is </w:t>
      </w:r>
      <w:r w:rsidR="00DA3D9E">
        <w:rPr>
          <w:rFonts w:ascii="Times New Roman" w:hAnsi="Times New Roman"/>
        </w:rPr>
        <w:t xml:space="preserve">adjacent to the </w:t>
      </w:r>
      <w:r w:rsidR="00DA3D9E">
        <w:rPr>
          <w:rFonts w:ascii="Times New Roman" w:hAnsi="Times New Roman"/>
        </w:rPr>
        <w:lastRenderedPageBreak/>
        <w:t xml:space="preserve">Choctawhatchee River </w:t>
      </w:r>
      <w:r w:rsidR="0007169C">
        <w:rPr>
          <w:rFonts w:ascii="Times New Roman" w:hAnsi="Times New Roman"/>
        </w:rPr>
        <w:t xml:space="preserve">discharge </w:t>
      </w:r>
      <w:r w:rsidR="00E75B75">
        <w:rPr>
          <w:rFonts w:ascii="Times New Roman" w:hAnsi="Times New Roman"/>
        </w:rPr>
        <w:t>(</w:t>
      </w:r>
      <w:r w:rsidR="004536FC">
        <w:rPr>
          <w:rFonts w:ascii="Times New Roman" w:hAnsi="Times New Roman"/>
        </w:rPr>
        <w:t>Fig.</w:t>
      </w:r>
      <w:r w:rsidR="00E75B75">
        <w:rPr>
          <w:rFonts w:ascii="Times New Roman" w:hAnsi="Times New Roman"/>
        </w:rPr>
        <w:t xml:space="preserve"> 5)</w:t>
      </w:r>
      <w:r w:rsidRPr="00997053">
        <w:rPr>
          <w:rFonts w:ascii="Times New Roman" w:hAnsi="Times New Roman"/>
        </w:rPr>
        <w:t>.</w:t>
      </w:r>
      <w:r w:rsidR="00E75B75">
        <w:rPr>
          <w:rFonts w:ascii="Times New Roman" w:hAnsi="Times New Roman"/>
        </w:rPr>
        <w:t xml:space="preserve">  </w:t>
      </w:r>
      <w:r w:rsidR="00017B2E" w:rsidRPr="00BE50A3">
        <w:rPr>
          <w:rFonts w:ascii="Times New Roman" w:hAnsi="Times New Roman"/>
        </w:rPr>
        <w:t>Similarly</w:t>
      </w:r>
      <w:r w:rsidR="00DA3D9E" w:rsidRPr="008A5976">
        <w:rPr>
          <w:rFonts w:ascii="Times New Roman" w:hAnsi="Times New Roman"/>
        </w:rPr>
        <w:t>,</w:t>
      </w:r>
      <w:r w:rsidR="00DA3D9E">
        <w:rPr>
          <w:rFonts w:ascii="Times New Roman" w:hAnsi="Times New Roman"/>
        </w:rPr>
        <w:t xml:space="preserve"> water c</w:t>
      </w:r>
      <w:r w:rsidRPr="00997053">
        <w:rPr>
          <w:rFonts w:ascii="Times New Roman" w:hAnsi="Times New Roman"/>
        </w:rPr>
        <w:t xml:space="preserve">larity </w:t>
      </w:r>
      <w:r w:rsidR="00483B80">
        <w:rPr>
          <w:rFonts w:ascii="Times New Roman" w:hAnsi="Times New Roman"/>
        </w:rPr>
        <w:t xml:space="preserve">decreased from </w:t>
      </w:r>
      <w:r w:rsidR="00DA3D9E">
        <w:rPr>
          <w:rFonts w:ascii="Times New Roman" w:hAnsi="Times New Roman"/>
        </w:rPr>
        <w:t>lower and central Tampa Bay</w:t>
      </w:r>
      <w:r w:rsidR="00017B2E">
        <w:rPr>
          <w:rFonts w:ascii="Times New Roman" w:hAnsi="Times New Roman"/>
        </w:rPr>
        <w:t xml:space="preserve"> </w:t>
      </w:r>
      <w:r w:rsidR="00483B80">
        <w:rPr>
          <w:rFonts w:ascii="Times New Roman" w:hAnsi="Times New Roman"/>
        </w:rPr>
        <w:t xml:space="preserve">into </w:t>
      </w:r>
      <w:r w:rsidR="00017B2E">
        <w:rPr>
          <w:rFonts w:ascii="Times New Roman" w:hAnsi="Times New Roman"/>
        </w:rPr>
        <w:t>Old Tampa Bay and Hillsborough Bay</w:t>
      </w:r>
      <w:r w:rsidR="00483B80">
        <w:rPr>
          <w:rFonts w:ascii="Times New Roman" w:hAnsi="Times New Roman"/>
        </w:rPr>
        <w:t xml:space="preserve">.  Although it would most likely not affect the seagrass distribution near shore, water clarity was also greater in the </w:t>
      </w:r>
      <w:r w:rsidR="00DA3D9E">
        <w:rPr>
          <w:rFonts w:ascii="Times New Roman" w:hAnsi="Times New Roman"/>
        </w:rPr>
        <w:t xml:space="preserve">central area of </w:t>
      </w:r>
      <w:r w:rsidR="00483B80">
        <w:rPr>
          <w:rFonts w:ascii="Times New Roman" w:hAnsi="Times New Roman"/>
        </w:rPr>
        <w:t xml:space="preserve">the lower bay </w:t>
      </w:r>
      <w:r w:rsidR="00DA3D9E">
        <w:rPr>
          <w:rFonts w:ascii="Times New Roman" w:hAnsi="Times New Roman"/>
        </w:rPr>
        <w:t>segments</w:t>
      </w:r>
      <w:r w:rsidR="00483B80">
        <w:rPr>
          <w:rFonts w:ascii="Times New Roman" w:hAnsi="Times New Roman"/>
        </w:rPr>
        <w:t xml:space="preserve"> </w:t>
      </w:r>
      <w:r w:rsidR="00DA3D9E">
        <w:rPr>
          <w:rFonts w:ascii="Times New Roman" w:hAnsi="Times New Roman"/>
        </w:rPr>
        <w:t>(</w:t>
      </w:r>
      <w:r w:rsidR="004536FC">
        <w:rPr>
          <w:rFonts w:ascii="Times New Roman" w:hAnsi="Times New Roman"/>
        </w:rPr>
        <w:t>Fig.</w:t>
      </w:r>
      <w:r w:rsidR="00DA3D9E">
        <w:rPr>
          <w:rFonts w:ascii="Times New Roman" w:hAnsi="Times New Roman"/>
        </w:rPr>
        <w:t xml:space="preserve"> 6)</w:t>
      </w:r>
      <w:r w:rsidRPr="00997053">
        <w:rPr>
          <w:rFonts w:ascii="Times New Roman" w:hAnsi="Times New Roman"/>
        </w:rPr>
        <w:t>.</w:t>
      </w:r>
      <w:r w:rsidR="00E75B75">
        <w:rPr>
          <w:rFonts w:ascii="Times New Roman" w:hAnsi="Times New Roman"/>
        </w:rPr>
        <w:t xml:space="preserve">  </w:t>
      </w:r>
      <w:proofErr w:type="spellStart"/>
      <w:r w:rsidR="00DA3D9E">
        <w:rPr>
          <w:rFonts w:ascii="Times New Roman" w:hAnsi="Times New Roman"/>
        </w:rPr>
        <w:t>S</w:t>
      </w:r>
      <w:r w:rsidRPr="00997053">
        <w:rPr>
          <w:rFonts w:ascii="Times New Roman" w:hAnsi="Times New Roman"/>
        </w:rPr>
        <w:t>ecchi</w:t>
      </w:r>
      <w:proofErr w:type="spellEnd"/>
      <w:r w:rsidRPr="00997053">
        <w:rPr>
          <w:rFonts w:ascii="Times New Roman" w:hAnsi="Times New Roman"/>
        </w:rPr>
        <w:t xml:space="preserve"> </w:t>
      </w:r>
      <w:r w:rsidR="00DA3D9E">
        <w:rPr>
          <w:rFonts w:ascii="Times New Roman" w:hAnsi="Times New Roman"/>
        </w:rPr>
        <w:t xml:space="preserve">depth was highest in the southern </w:t>
      </w:r>
      <w:r w:rsidRPr="00997053">
        <w:rPr>
          <w:rFonts w:ascii="Times New Roman" w:hAnsi="Times New Roman"/>
        </w:rPr>
        <w:t>Indian River Lagoon</w:t>
      </w:r>
      <w:r w:rsidR="009A3073">
        <w:rPr>
          <w:rFonts w:ascii="Times New Roman" w:hAnsi="Times New Roman"/>
        </w:rPr>
        <w:t xml:space="preserve"> and decreased to the north</w:t>
      </w:r>
      <w:r w:rsidRPr="00997053">
        <w:rPr>
          <w:rFonts w:ascii="Times New Roman" w:hAnsi="Times New Roman"/>
        </w:rPr>
        <w:t xml:space="preserve">. </w:t>
      </w:r>
      <w:r w:rsidR="009A3073">
        <w:rPr>
          <w:rFonts w:ascii="Times New Roman" w:hAnsi="Times New Roman"/>
        </w:rPr>
        <w:t xml:space="preserve"> Relatively f</w:t>
      </w:r>
      <w:r w:rsidRPr="00997053">
        <w:rPr>
          <w:rFonts w:ascii="Times New Roman" w:hAnsi="Times New Roman"/>
        </w:rPr>
        <w:t xml:space="preserve">ew </w:t>
      </w:r>
      <w:proofErr w:type="spellStart"/>
      <w:r w:rsidR="006B018B">
        <w:rPr>
          <w:rFonts w:ascii="Times New Roman" w:hAnsi="Times New Roman"/>
        </w:rPr>
        <w:t>Secchi</w:t>
      </w:r>
      <w:proofErr w:type="spellEnd"/>
      <w:r w:rsidR="006B018B">
        <w:rPr>
          <w:rFonts w:ascii="Times New Roman" w:hAnsi="Times New Roman"/>
        </w:rPr>
        <w:t xml:space="preserve"> depth </w:t>
      </w:r>
      <w:r w:rsidRPr="00997053">
        <w:rPr>
          <w:rFonts w:ascii="Times New Roman" w:hAnsi="Times New Roman"/>
        </w:rPr>
        <w:t xml:space="preserve">measurements were available for </w:t>
      </w:r>
      <w:r w:rsidR="00385EFF">
        <w:rPr>
          <w:rFonts w:ascii="Times New Roman" w:hAnsi="Times New Roman"/>
        </w:rPr>
        <w:t xml:space="preserve">the </w:t>
      </w:r>
      <w:r w:rsidRPr="00997053">
        <w:rPr>
          <w:rFonts w:ascii="Times New Roman" w:hAnsi="Times New Roman"/>
        </w:rPr>
        <w:t xml:space="preserve">Upper Indian River Lagoon </w:t>
      </w:r>
      <w:r w:rsidR="006B018B">
        <w:rPr>
          <w:rFonts w:ascii="Times New Roman" w:hAnsi="Times New Roman"/>
        </w:rPr>
        <w:t xml:space="preserve">and </w:t>
      </w:r>
      <w:r w:rsidRPr="00997053">
        <w:rPr>
          <w:rFonts w:ascii="Times New Roman" w:hAnsi="Times New Roman"/>
        </w:rPr>
        <w:t xml:space="preserve">Banana River segments, likely </w:t>
      </w:r>
      <w:r w:rsidR="009A3073">
        <w:rPr>
          <w:rFonts w:ascii="Times New Roman" w:hAnsi="Times New Roman"/>
        </w:rPr>
        <w:t xml:space="preserve">because </w:t>
      </w:r>
      <w:r w:rsidRPr="00997053">
        <w:rPr>
          <w:rFonts w:ascii="Times New Roman" w:hAnsi="Times New Roman"/>
        </w:rPr>
        <w:t>water clarity exceed</w:t>
      </w:r>
      <w:r w:rsidR="009A3073">
        <w:rPr>
          <w:rFonts w:ascii="Times New Roman" w:hAnsi="Times New Roman"/>
        </w:rPr>
        <w:t>ed</w:t>
      </w:r>
      <w:r w:rsidRPr="00997053">
        <w:rPr>
          <w:rFonts w:ascii="Times New Roman" w:hAnsi="Times New Roman"/>
        </w:rPr>
        <w:t xml:space="preserve"> the maximum depth in shallow areas</w:t>
      </w:r>
      <w:r w:rsidR="009A3073">
        <w:rPr>
          <w:rFonts w:ascii="Times New Roman" w:hAnsi="Times New Roman"/>
        </w:rPr>
        <w:t xml:space="preserve">, resulting in </w:t>
      </w:r>
      <w:r w:rsidR="00953F26">
        <w:rPr>
          <w:rFonts w:ascii="Times New Roman" w:hAnsi="Times New Roman"/>
        </w:rPr>
        <w:t>right-</w:t>
      </w:r>
      <w:r w:rsidR="009A3073">
        <w:rPr>
          <w:rFonts w:ascii="Times New Roman" w:hAnsi="Times New Roman"/>
        </w:rPr>
        <w:t>censored measurements.</w:t>
      </w:r>
      <w:r w:rsidR="00AC59E5">
        <w:rPr>
          <w:rFonts w:ascii="Times New Roman" w:hAnsi="Times New Roman"/>
        </w:rPr>
        <w:t xml:space="preserve"> </w:t>
      </w:r>
    </w:p>
    <w:p w14:paraId="6CBB983E" w14:textId="6FAA3538" w:rsidR="00270510" w:rsidRPr="00997053" w:rsidRDefault="0051417A" w:rsidP="00AC59E5">
      <w:pPr>
        <w:spacing w:before="0" w:after="0" w:line="360" w:lineRule="auto"/>
        <w:ind w:firstLine="720"/>
        <w:rPr>
          <w:rFonts w:ascii="Times New Roman" w:hAnsi="Times New Roman"/>
        </w:rPr>
      </w:pPr>
      <w:r>
        <w:rPr>
          <w:rFonts w:ascii="Times New Roman" w:hAnsi="Times New Roman"/>
        </w:rPr>
        <w:t xml:space="preserve">Whole-estuary </w:t>
      </w:r>
      <w:r w:rsidR="004C018F">
        <w:rPr>
          <w:rFonts w:ascii="Times New Roman" w:hAnsi="Times New Roman"/>
        </w:rPr>
        <w:t>mean</w:t>
      </w:r>
      <w:r>
        <w:rPr>
          <w:rFonts w:ascii="Times New Roman" w:hAnsi="Times New Roman"/>
        </w:rPr>
        <w:t>s</w:t>
      </w:r>
      <w:r w:rsidR="004C018F">
        <w:rPr>
          <w:rFonts w:ascii="Times New Roman" w:hAnsi="Times New Roman"/>
        </w:rPr>
        <w:t xml:space="preserve"> </w:t>
      </w:r>
      <w:r>
        <w:rPr>
          <w:rFonts w:ascii="Times New Roman" w:hAnsi="Times New Roman"/>
        </w:rPr>
        <w:t xml:space="preserve">for </w:t>
      </w:r>
      <w:r w:rsidR="004C018F">
        <w:rPr>
          <w:rFonts w:ascii="Times New Roman" w:hAnsi="Times New Roman"/>
        </w:rPr>
        <w:t xml:space="preserve">percent </w:t>
      </w:r>
      <w:r w:rsidR="003C265A">
        <w:rPr>
          <w:rFonts w:ascii="Times New Roman" w:hAnsi="Times New Roman"/>
        </w:rPr>
        <w:t xml:space="preserve">surface irradiance (% SI) </w:t>
      </w:r>
      <w:r w:rsidR="004C018F">
        <w:rPr>
          <w:rFonts w:ascii="Times New Roman" w:hAnsi="Times New Roman"/>
        </w:rPr>
        <w:t xml:space="preserve">at </w:t>
      </w:r>
      <w:proofErr w:type="spellStart"/>
      <w:r w:rsidR="004C018F" w:rsidRPr="00765D8B">
        <w:rPr>
          <w:rFonts w:ascii="Times New Roman" w:hAnsi="Times New Roman"/>
          <w:i/>
        </w:rPr>
        <w:t>Z</w:t>
      </w:r>
      <w:r w:rsidR="00097AD1">
        <w:rPr>
          <w:rFonts w:ascii="Times New Roman" w:hAnsi="Times New Roman"/>
          <w:i/>
          <w:vertAlign w:val="subscript"/>
        </w:rPr>
        <w:t>c,</w:t>
      </w:r>
      <w:r w:rsidR="004C018F" w:rsidRPr="00765D8B">
        <w:rPr>
          <w:rFonts w:ascii="Times New Roman" w:hAnsi="Times New Roman"/>
          <w:i/>
          <w:vertAlign w:val="subscript"/>
        </w:rPr>
        <w:t>med</w:t>
      </w:r>
      <w:proofErr w:type="spellEnd"/>
      <w:r w:rsidR="004C018F">
        <w:rPr>
          <w:rFonts w:ascii="Times New Roman" w:hAnsi="Times New Roman"/>
        </w:rPr>
        <w:t xml:space="preserve"> </w:t>
      </w:r>
      <w:r>
        <w:rPr>
          <w:rFonts w:ascii="Times New Roman" w:hAnsi="Times New Roman"/>
        </w:rPr>
        <w:t xml:space="preserve">(i.e., seagrass light requirement) </w:t>
      </w:r>
      <w:r w:rsidR="00BC4ECA">
        <w:rPr>
          <w:rFonts w:ascii="Times New Roman" w:hAnsi="Times New Roman"/>
        </w:rPr>
        <w:t>was (</w:t>
      </w:r>
      <w:proofErr w:type="spellStart"/>
      <w:r w:rsidR="00882551">
        <w:rPr>
          <w:rFonts w:ascii="Times New Roman" w:hAnsi="Times New Roman"/>
        </w:rPr>
        <w:t>mean±s</w:t>
      </w:r>
      <w:r w:rsidR="00385EFF">
        <w:rPr>
          <w:rFonts w:ascii="Times New Roman" w:hAnsi="Times New Roman"/>
        </w:rPr>
        <w:t>.</w:t>
      </w:r>
      <w:r w:rsidR="00882551">
        <w:rPr>
          <w:rFonts w:ascii="Times New Roman" w:hAnsi="Times New Roman"/>
        </w:rPr>
        <w:t>e</w:t>
      </w:r>
      <w:proofErr w:type="spellEnd"/>
      <w:r w:rsidR="00385EFF">
        <w:rPr>
          <w:rFonts w:ascii="Times New Roman" w:hAnsi="Times New Roman"/>
        </w:rPr>
        <w:t>.</w:t>
      </w:r>
      <w:r w:rsidR="00882551">
        <w:rPr>
          <w:rFonts w:ascii="Times New Roman" w:hAnsi="Times New Roman"/>
        </w:rPr>
        <w:t xml:space="preserve">) </w:t>
      </w:r>
      <w:r w:rsidR="00AC59E5">
        <w:rPr>
          <w:rFonts w:ascii="Times New Roman" w:hAnsi="Times New Roman"/>
        </w:rPr>
        <w:t>50</w:t>
      </w:r>
      <w:r w:rsidR="00882551">
        <w:rPr>
          <w:rFonts w:ascii="Times New Roman" w:hAnsi="Times New Roman"/>
        </w:rPr>
        <w:t>±</w:t>
      </w:r>
      <w:r w:rsidR="00BC4ECA">
        <w:rPr>
          <w:rFonts w:ascii="Times New Roman" w:hAnsi="Times New Roman"/>
        </w:rPr>
        <w:t>3.0</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Choctawhatchee Bay, </w:t>
      </w:r>
      <w:r w:rsidR="007F5576">
        <w:rPr>
          <w:rFonts w:ascii="Times New Roman" w:hAnsi="Times New Roman"/>
        </w:rPr>
        <w:t>41</w:t>
      </w:r>
      <w:r w:rsidR="00882551">
        <w:rPr>
          <w:rFonts w:ascii="Times New Roman" w:hAnsi="Times New Roman"/>
        </w:rPr>
        <w:t>±</w:t>
      </w:r>
      <w:r w:rsidR="00BC4ECA">
        <w:rPr>
          <w:rFonts w:ascii="Times New Roman" w:hAnsi="Times New Roman"/>
        </w:rPr>
        <w:t>2.</w:t>
      </w:r>
      <w:r w:rsidR="007F5576">
        <w:rPr>
          <w:rFonts w:ascii="Times New Roman" w:hAnsi="Times New Roman"/>
        </w:rPr>
        <w:t>5</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Tampa Bay, and </w:t>
      </w:r>
      <w:r w:rsidR="00882551">
        <w:rPr>
          <w:rFonts w:ascii="Times New Roman" w:hAnsi="Times New Roman"/>
        </w:rPr>
        <w:t>18±2.</w:t>
      </w:r>
      <w:r w:rsidR="007F5576">
        <w:rPr>
          <w:rFonts w:ascii="Times New Roman" w:hAnsi="Times New Roman"/>
        </w:rPr>
        <w:t>9</w:t>
      </w:r>
      <w:r w:rsidR="003C265A">
        <w:rPr>
          <w:rFonts w:ascii="Times New Roman" w:hAnsi="Times New Roman"/>
        </w:rPr>
        <w:t xml:space="preserve"> </w:t>
      </w:r>
      <w:r w:rsidR="00560121" w:rsidRPr="00997053">
        <w:rPr>
          <w:rFonts w:ascii="Times New Roman" w:hAnsi="Times New Roman"/>
        </w:rPr>
        <w:t>%</w:t>
      </w:r>
      <w:r w:rsidR="003C265A">
        <w:rPr>
          <w:rFonts w:ascii="Times New Roman" w:hAnsi="Times New Roman"/>
        </w:rPr>
        <w:t xml:space="preserve"> SI</w:t>
      </w:r>
      <w:r w:rsidR="00560121" w:rsidRPr="00997053">
        <w:rPr>
          <w:rFonts w:ascii="Times New Roman" w:hAnsi="Times New Roman"/>
        </w:rPr>
        <w:t xml:space="preserve"> for Indian River Lagoon</w:t>
      </w:r>
      <w:r w:rsidR="00882551">
        <w:rPr>
          <w:rFonts w:ascii="Times New Roman" w:hAnsi="Times New Roman"/>
        </w:rPr>
        <w:t>.</w:t>
      </w:r>
      <w:r w:rsidR="00BC4ECA">
        <w:rPr>
          <w:rFonts w:ascii="Times New Roman" w:hAnsi="Times New Roman"/>
        </w:rPr>
        <w:t xml:space="preserve">  </w:t>
      </w:r>
      <w:r>
        <w:rPr>
          <w:rFonts w:ascii="Times New Roman" w:hAnsi="Times New Roman"/>
        </w:rPr>
        <w:t xml:space="preserve">Based on </w:t>
      </w:r>
      <w:r w:rsidR="00BC4ECA">
        <w:rPr>
          <w:rFonts w:ascii="Times New Roman" w:hAnsi="Times New Roman"/>
        </w:rPr>
        <w:t>Tukey contrasts</w:t>
      </w:r>
      <w:r w:rsidR="00385EFF">
        <w:rPr>
          <w:rFonts w:ascii="Times New Roman" w:hAnsi="Times New Roman"/>
        </w:rPr>
        <w:t>,</w:t>
      </w:r>
      <w:r w:rsidR="00BC4ECA">
        <w:rPr>
          <w:rFonts w:ascii="Times New Roman" w:hAnsi="Times New Roman"/>
        </w:rPr>
        <w:t xml:space="preserve"> light requirements for </w:t>
      </w:r>
      <w:r w:rsidR="00E75B75">
        <w:rPr>
          <w:rFonts w:ascii="Times New Roman" w:hAnsi="Times New Roman"/>
        </w:rPr>
        <w:t xml:space="preserve">seagrass in </w:t>
      </w:r>
      <w:r w:rsidR="00BC4ECA">
        <w:rPr>
          <w:rFonts w:ascii="Times New Roman" w:hAnsi="Times New Roman"/>
        </w:rPr>
        <w:t xml:space="preserve">Indian River Lagoon were </w:t>
      </w:r>
      <w:r w:rsidR="00E75B75">
        <w:rPr>
          <w:rFonts w:ascii="Times New Roman" w:hAnsi="Times New Roman"/>
        </w:rPr>
        <w:t xml:space="preserve">lower </w:t>
      </w:r>
      <w:r w:rsidR="00BC4ECA">
        <w:rPr>
          <w:rFonts w:ascii="Times New Roman" w:hAnsi="Times New Roman"/>
        </w:rPr>
        <w:t xml:space="preserve">(p&lt;0.01) than </w:t>
      </w:r>
      <w:r>
        <w:rPr>
          <w:rFonts w:ascii="Times New Roman" w:hAnsi="Times New Roman"/>
        </w:rPr>
        <w:t xml:space="preserve">for </w:t>
      </w:r>
      <w:r w:rsidR="00BC4ECA">
        <w:rPr>
          <w:rFonts w:ascii="Times New Roman" w:hAnsi="Times New Roman"/>
        </w:rPr>
        <w:t>either of the other estu</w:t>
      </w:r>
      <w:r w:rsidR="005C03DD">
        <w:rPr>
          <w:rFonts w:ascii="Times New Roman" w:hAnsi="Times New Roman"/>
        </w:rPr>
        <w:t>aries</w:t>
      </w:r>
      <w:r w:rsidR="00385EFF">
        <w:rPr>
          <w:rFonts w:ascii="Times New Roman" w:hAnsi="Times New Roman"/>
        </w:rPr>
        <w:t xml:space="preserve">, whereas </w:t>
      </w:r>
      <w:r w:rsidR="005C03DD">
        <w:rPr>
          <w:rFonts w:ascii="Times New Roman" w:hAnsi="Times New Roman"/>
        </w:rPr>
        <w:t xml:space="preserve">Choctawhatchee </w:t>
      </w:r>
      <w:r>
        <w:rPr>
          <w:rFonts w:ascii="Times New Roman" w:hAnsi="Times New Roman"/>
        </w:rPr>
        <w:t xml:space="preserve">Bay </w:t>
      </w:r>
      <w:r w:rsidR="00E75B75">
        <w:rPr>
          <w:rFonts w:ascii="Times New Roman" w:hAnsi="Times New Roman"/>
        </w:rPr>
        <w:t xml:space="preserve">and Tampa </w:t>
      </w:r>
      <w:r w:rsidR="005C03DD">
        <w:rPr>
          <w:rFonts w:ascii="Times New Roman" w:hAnsi="Times New Roman"/>
        </w:rPr>
        <w:t>Bay</w:t>
      </w:r>
      <w:r>
        <w:rPr>
          <w:rFonts w:ascii="Times New Roman" w:hAnsi="Times New Roman"/>
        </w:rPr>
        <w:t xml:space="preserve"> </w:t>
      </w:r>
      <w:r w:rsidR="00385EFF">
        <w:rPr>
          <w:rFonts w:ascii="Times New Roman" w:hAnsi="Times New Roman"/>
        </w:rPr>
        <w:t xml:space="preserve">light requirements </w:t>
      </w:r>
      <w:r>
        <w:rPr>
          <w:rFonts w:ascii="Times New Roman" w:hAnsi="Times New Roman"/>
        </w:rPr>
        <w:t xml:space="preserve">were </w:t>
      </w:r>
      <w:r w:rsidR="005338CA">
        <w:rPr>
          <w:rFonts w:ascii="Times New Roman" w:hAnsi="Times New Roman"/>
        </w:rPr>
        <w:t>similar</w:t>
      </w:r>
      <w:r w:rsidR="005568F9">
        <w:rPr>
          <w:rFonts w:ascii="Times New Roman" w:hAnsi="Times New Roman"/>
        </w:rPr>
        <w:t xml:space="preserve"> (Table </w:t>
      </w:r>
      <w:r w:rsidR="00961088">
        <w:rPr>
          <w:rFonts w:ascii="Times New Roman" w:hAnsi="Times New Roman"/>
        </w:rPr>
        <w:t>3</w:t>
      </w:r>
      <w:r w:rsidR="005568F9">
        <w:rPr>
          <w:rFonts w:ascii="Times New Roman" w:hAnsi="Times New Roman"/>
        </w:rPr>
        <w:t>)</w:t>
      </w:r>
      <w:r w:rsidR="00385EFF">
        <w:rPr>
          <w:rFonts w:ascii="Times New Roman" w:hAnsi="Times New Roman"/>
        </w:rPr>
        <w:t xml:space="preserve">. </w:t>
      </w:r>
      <w:r w:rsidR="005338CA">
        <w:rPr>
          <w:rFonts w:ascii="Times New Roman" w:hAnsi="Times New Roman"/>
        </w:rPr>
        <w:t xml:space="preserve">  </w:t>
      </w:r>
      <w:r w:rsidR="00385EFF">
        <w:rPr>
          <w:rFonts w:ascii="Times New Roman" w:hAnsi="Times New Roman"/>
        </w:rPr>
        <w:t>Despite some apparent spatial patterns in seagrass light requirements</w:t>
      </w:r>
      <w:r w:rsidR="009E3AE1">
        <w:rPr>
          <w:rFonts w:ascii="Times New Roman" w:hAnsi="Times New Roman"/>
        </w:rPr>
        <w:t xml:space="preserve"> (</w:t>
      </w:r>
      <w:r w:rsidR="004536FC">
        <w:rPr>
          <w:rFonts w:ascii="Times New Roman" w:hAnsi="Times New Roman"/>
        </w:rPr>
        <w:t>Fig.</w:t>
      </w:r>
      <w:r w:rsidR="009E3AE1">
        <w:rPr>
          <w:rFonts w:ascii="Times New Roman" w:hAnsi="Times New Roman"/>
        </w:rPr>
        <w:t xml:space="preserve"> 7, 8, 9)</w:t>
      </w:r>
      <w:r w:rsidR="00385EFF">
        <w:rPr>
          <w:rFonts w:ascii="Times New Roman" w:hAnsi="Times New Roman"/>
        </w:rPr>
        <w:t xml:space="preserve">, </w:t>
      </w:r>
      <w:r w:rsidR="005338CA">
        <w:rPr>
          <w:rFonts w:ascii="Times New Roman" w:hAnsi="Times New Roman"/>
        </w:rPr>
        <w:t>no significant differences were found among seg</w:t>
      </w:r>
      <w:r w:rsidR="003C265A">
        <w:rPr>
          <w:rFonts w:ascii="Times New Roman" w:hAnsi="Times New Roman"/>
        </w:rPr>
        <w:t xml:space="preserve">ments within a single estuary.  </w:t>
      </w:r>
      <w:r w:rsidR="009E3AE1">
        <w:rPr>
          <w:rFonts w:ascii="Times New Roman" w:hAnsi="Times New Roman"/>
        </w:rPr>
        <w:t>In Tampa Bay, the segment mean (±</w:t>
      </w:r>
      <w:proofErr w:type="spellStart"/>
      <w:r w:rsidR="009E3AE1">
        <w:rPr>
          <w:rFonts w:ascii="Times New Roman" w:hAnsi="Times New Roman"/>
        </w:rPr>
        <w:t>s.e.</w:t>
      </w:r>
      <w:proofErr w:type="spellEnd"/>
      <w:r w:rsidR="009E3AE1">
        <w:rPr>
          <w:rFonts w:ascii="Times New Roman" w:hAnsi="Times New Roman"/>
        </w:rPr>
        <w:t xml:space="preserve">) </w:t>
      </w:r>
      <w:r w:rsidR="003C265A">
        <w:rPr>
          <w:rFonts w:ascii="Times New Roman" w:hAnsi="Times New Roman"/>
        </w:rPr>
        <w:t>% SI</w:t>
      </w:r>
      <w:r w:rsidR="009E3AE1">
        <w:rPr>
          <w:rFonts w:ascii="Times New Roman" w:hAnsi="Times New Roman"/>
        </w:rPr>
        <w:t xml:space="preserve"> at </w:t>
      </w:r>
      <w:proofErr w:type="spellStart"/>
      <w:r w:rsidR="009E3AE1" w:rsidRPr="00097AD1">
        <w:rPr>
          <w:rFonts w:ascii="Times New Roman" w:hAnsi="Times New Roman"/>
          <w:i/>
        </w:rPr>
        <w:t>Z</w:t>
      </w:r>
      <w:r w:rsidR="009E3AE1" w:rsidRPr="00097AD1">
        <w:rPr>
          <w:rFonts w:ascii="Times New Roman" w:hAnsi="Times New Roman"/>
          <w:i/>
          <w:vertAlign w:val="subscript"/>
        </w:rPr>
        <w:t>c</w:t>
      </w:r>
      <w:proofErr w:type="gramStart"/>
      <w:r w:rsidR="009E3AE1" w:rsidRPr="00097AD1">
        <w:rPr>
          <w:rFonts w:ascii="Times New Roman" w:hAnsi="Times New Roman"/>
          <w:i/>
          <w:vertAlign w:val="subscript"/>
        </w:rPr>
        <w:t>,med</w:t>
      </w:r>
      <w:proofErr w:type="spellEnd"/>
      <w:proofErr w:type="gramEnd"/>
      <w:r w:rsidR="009E3AE1">
        <w:rPr>
          <w:rFonts w:ascii="Times New Roman" w:hAnsi="Times New Roman"/>
        </w:rPr>
        <w:t xml:space="preserve"> ranged from 34±</w:t>
      </w:r>
      <w:r w:rsidR="00961088">
        <w:rPr>
          <w:rFonts w:ascii="Times New Roman" w:hAnsi="Times New Roman"/>
        </w:rPr>
        <w:t>11</w:t>
      </w:r>
      <w:r w:rsidR="009E3AE1">
        <w:rPr>
          <w:rFonts w:ascii="Times New Roman" w:hAnsi="Times New Roman"/>
        </w:rPr>
        <w:t>.</w:t>
      </w:r>
      <w:r w:rsidR="00961088">
        <w:rPr>
          <w:rFonts w:ascii="Times New Roman" w:hAnsi="Times New Roman"/>
        </w:rPr>
        <w:t>2</w:t>
      </w:r>
      <w:r w:rsidR="009E3AE1">
        <w:rPr>
          <w:rFonts w:ascii="Times New Roman" w:hAnsi="Times New Roman"/>
        </w:rPr>
        <w:t>% to 4</w:t>
      </w:r>
      <w:r w:rsidR="00E5142B">
        <w:rPr>
          <w:rFonts w:ascii="Times New Roman" w:hAnsi="Times New Roman"/>
        </w:rPr>
        <w:t>9</w:t>
      </w:r>
      <w:r w:rsidR="009E3AE1">
        <w:rPr>
          <w:rFonts w:ascii="Times New Roman" w:hAnsi="Times New Roman"/>
        </w:rPr>
        <w:t>±</w:t>
      </w:r>
      <w:r w:rsidR="00961088">
        <w:rPr>
          <w:rFonts w:ascii="Times New Roman" w:hAnsi="Times New Roman"/>
        </w:rPr>
        <w:t>8</w:t>
      </w:r>
      <w:r w:rsidR="009E3AE1">
        <w:rPr>
          <w:rFonts w:ascii="Times New Roman" w:hAnsi="Times New Roman"/>
        </w:rPr>
        <w:t>.</w:t>
      </w:r>
      <w:r w:rsidR="00961088">
        <w:rPr>
          <w:rFonts w:ascii="Times New Roman" w:hAnsi="Times New Roman"/>
        </w:rPr>
        <w:t>7</w:t>
      </w:r>
      <w:r w:rsidR="003C265A">
        <w:rPr>
          <w:rFonts w:ascii="Times New Roman" w:hAnsi="Times New Roman"/>
        </w:rPr>
        <w:t xml:space="preserve"> </w:t>
      </w:r>
      <w:r w:rsidR="009E3AE1">
        <w:rPr>
          <w:rFonts w:ascii="Times New Roman" w:hAnsi="Times New Roman"/>
        </w:rPr>
        <w:t>%</w:t>
      </w:r>
      <w:r w:rsidR="00E5142B">
        <w:rPr>
          <w:rFonts w:ascii="Times New Roman" w:hAnsi="Times New Roman"/>
        </w:rPr>
        <w:t xml:space="preserve"> (Table 3, </w:t>
      </w:r>
      <w:r w:rsidR="004536FC">
        <w:rPr>
          <w:rFonts w:ascii="Times New Roman" w:hAnsi="Times New Roman"/>
        </w:rPr>
        <w:t>Fig.</w:t>
      </w:r>
      <w:r w:rsidR="00E5142B">
        <w:rPr>
          <w:rFonts w:ascii="Times New Roman" w:hAnsi="Times New Roman"/>
        </w:rPr>
        <w:t xml:space="preserve"> 8).</w:t>
      </w:r>
      <w:r w:rsidR="009E3AE1">
        <w:rPr>
          <w:rFonts w:ascii="Times New Roman" w:hAnsi="Times New Roman"/>
        </w:rPr>
        <w:t xml:space="preserve">  For Choctawhatchee Bay, </w:t>
      </w:r>
      <w:r w:rsidR="003C265A">
        <w:rPr>
          <w:rFonts w:ascii="Times New Roman" w:hAnsi="Times New Roman"/>
        </w:rPr>
        <w:t>segment means</w:t>
      </w:r>
      <w:r w:rsidR="00E5142B">
        <w:rPr>
          <w:rFonts w:ascii="Times New Roman" w:hAnsi="Times New Roman"/>
        </w:rPr>
        <w:t xml:space="preserve"> were 46±</w:t>
      </w:r>
      <w:r w:rsidR="00961088">
        <w:rPr>
          <w:rFonts w:ascii="Times New Roman" w:hAnsi="Times New Roman"/>
        </w:rPr>
        <w:t>6.4</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to 64±</w:t>
      </w:r>
      <w:r w:rsidR="00961088">
        <w:rPr>
          <w:rFonts w:ascii="Times New Roman" w:hAnsi="Times New Roman"/>
        </w:rPr>
        <w:t>8.9</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with the apparently higher value</w:t>
      </w:r>
      <w:r w:rsidR="003C265A">
        <w:rPr>
          <w:rFonts w:ascii="Times New Roman" w:hAnsi="Times New Roman"/>
        </w:rPr>
        <w:t>s</w:t>
      </w:r>
      <w:r w:rsidR="00E5142B">
        <w:rPr>
          <w:rFonts w:ascii="Times New Roman" w:hAnsi="Times New Roman"/>
        </w:rPr>
        <w:t xml:space="preserve"> in eastern Choctawhatchee Bay (Table 3, </w:t>
      </w:r>
      <w:r w:rsidR="004536FC">
        <w:rPr>
          <w:rFonts w:ascii="Times New Roman" w:hAnsi="Times New Roman"/>
        </w:rPr>
        <w:t>Fig.</w:t>
      </w:r>
      <w:r w:rsidR="00E5142B">
        <w:rPr>
          <w:rFonts w:ascii="Times New Roman" w:hAnsi="Times New Roman"/>
        </w:rPr>
        <w:t xml:space="preserve"> 7).  A larger range was o</w:t>
      </w:r>
      <w:r w:rsidR="00DA1AA0">
        <w:rPr>
          <w:rFonts w:ascii="Times New Roman" w:hAnsi="Times New Roman"/>
        </w:rPr>
        <w:t>bserved for Indian River Lagoon:</w:t>
      </w:r>
      <w:r w:rsidR="00E5142B">
        <w:rPr>
          <w:rFonts w:ascii="Times New Roman" w:hAnsi="Times New Roman"/>
        </w:rPr>
        <w:t xml:space="preserve"> 9</w:t>
      </w:r>
      <w:r w:rsidR="00DA1AA0">
        <w:rPr>
          <w:rFonts w:ascii="Times New Roman" w:hAnsi="Times New Roman"/>
        </w:rPr>
        <w:t>.2</w:t>
      </w:r>
      <w:r w:rsidR="00E5142B">
        <w:rPr>
          <w:rFonts w:ascii="Times New Roman" w:hAnsi="Times New Roman"/>
        </w:rPr>
        <w:t>±</w:t>
      </w:r>
      <w:r w:rsidR="00DA1AA0">
        <w:rPr>
          <w:rFonts w:ascii="Times New Roman" w:hAnsi="Times New Roman"/>
        </w:rPr>
        <w:t>2.8</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to 24±</w:t>
      </w:r>
      <w:r w:rsidR="00DA1AA0">
        <w:rPr>
          <w:rFonts w:ascii="Times New Roman" w:hAnsi="Times New Roman"/>
        </w:rPr>
        <w:t>6.4</w:t>
      </w:r>
      <w:r w:rsidR="003C265A">
        <w:rPr>
          <w:rFonts w:ascii="Times New Roman" w:hAnsi="Times New Roman"/>
        </w:rPr>
        <w:t xml:space="preserve"> </w:t>
      </w:r>
      <w:r w:rsidR="00E5142B">
        <w:rPr>
          <w:rFonts w:ascii="Times New Roman" w:hAnsi="Times New Roman"/>
        </w:rPr>
        <w:t>%</w:t>
      </w:r>
      <w:r w:rsidR="003C265A">
        <w:rPr>
          <w:rFonts w:ascii="Times New Roman" w:hAnsi="Times New Roman"/>
        </w:rPr>
        <w:t xml:space="preserve"> SI</w:t>
      </w:r>
      <w:r w:rsidR="00E5142B">
        <w:rPr>
          <w:rFonts w:ascii="Times New Roman" w:hAnsi="Times New Roman"/>
        </w:rPr>
        <w:t xml:space="preserve"> (Table 3, </w:t>
      </w:r>
      <w:r w:rsidR="004536FC">
        <w:rPr>
          <w:rFonts w:ascii="Times New Roman" w:hAnsi="Times New Roman"/>
        </w:rPr>
        <w:t>Fig.</w:t>
      </w:r>
      <w:r w:rsidR="00E5142B">
        <w:rPr>
          <w:rFonts w:ascii="Times New Roman" w:hAnsi="Times New Roman"/>
        </w:rPr>
        <w:t xml:space="preserve"> 9).  Either s</w:t>
      </w:r>
      <w:r w:rsidR="00910D26" w:rsidRPr="00997053">
        <w:rPr>
          <w:rFonts w:ascii="Times New Roman" w:hAnsi="Times New Roman"/>
        </w:rPr>
        <w:t>mall sample sizes</w:t>
      </w:r>
      <w:r w:rsidR="00E5142B">
        <w:rPr>
          <w:rFonts w:ascii="Times New Roman" w:hAnsi="Times New Roman"/>
        </w:rPr>
        <w:t xml:space="preserve">, as for Indian River Lagoon, or a small number of effectively independent samples given the spatial correlation of residuals, reduced the statistical significance of apparent </w:t>
      </w:r>
      <w:r w:rsidR="00E70055">
        <w:rPr>
          <w:rFonts w:ascii="Times New Roman" w:hAnsi="Times New Roman"/>
        </w:rPr>
        <w:t xml:space="preserve">spatial </w:t>
      </w:r>
      <w:r w:rsidR="00E5142B">
        <w:rPr>
          <w:rFonts w:ascii="Times New Roman" w:hAnsi="Times New Roman"/>
        </w:rPr>
        <w:t>differences</w:t>
      </w:r>
      <w:r w:rsidR="00E70055">
        <w:rPr>
          <w:rFonts w:ascii="Times New Roman" w:hAnsi="Times New Roman"/>
        </w:rPr>
        <w:t xml:space="preserve"> in light requirements</w:t>
      </w:r>
      <w:r w:rsidR="00E5142B">
        <w:rPr>
          <w:rFonts w:ascii="Times New Roman" w:hAnsi="Times New Roman"/>
        </w:rPr>
        <w:t>.</w:t>
      </w:r>
    </w:p>
    <w:p w14:paraId="3B7554FD" w14:textId="77777777" w:rsidR="00E437BA" w:rsidRDefault="00E437BA" w:rsidP="001A66BE">
      <w:pPr>
        <w:spacing w:before="0" w:after="0" w:line="360" w:lineRule="auto"/>
        <w:rPr>
          <w:rFonts w:ascii="Times New Roman" w:hAnsi="Times New Roman"/>
          <w:b/>
        </w:rPr>
      </w:pPr>
      <w:bookmarkStart w:id="36" w:name="discussion"/>
    </w:p>
    <w:p w14:paraId="73CC6820" w14:textId="77777777" w:rsidR="00270510" w:rsidRPr="002D75BF" w:rsidRDefault="00910D26" w:rsidP="001A66BE">
      <w:pPr>
        <w:spacing w:before="0" w:after="0" w:line="360" w:lineRule="auto"/>
        <w:rPr>
          <w:rFonts w:ascii="Times New Roman" w:hAnsi="Times New Roman"/>
          <w:b/>
        </w:rPr>
      </w:pPr>
      <w:r w:rsidRPr="002D75BF">
        <w:rPr>
          <w:rFonts w:ascii="Times New Roman" w:hAnsi="Times New Roman"/>
          <w:b/>
        </w:rPr>
        <w:t>Discussion</w:t>
      </w:r>
    </w:p>
    <w:bookmarkEnd w:id="36"/>
    <w:p w14:paraId="0DA4B4A3" w14:textId="34036115" w:rsidR="00DA20EA" w:rsidRDefault="00910D26" w:rsidP="00DA7E07">
      <w:pPr>
        <w:spacing w:before="0" w:after="0" w:line="360" w:lineRule="auto"/>
        <w:ind w:firstLine="720"/>
        <w:rPr>
          <w:rFonts w:ascii="Times New Roman" w:hAnsi="Times New Roman"/>
        </w:rPr>
      </w:pPr>
      <w:r w:rsidRPr="00997053">
        <w:rPr>
          <w:rFonts w:ascii="Times New Roman" w:hAnsi="Times New Roman"/>
        </w:rPr>
        <w:t xml:space="preserve">Seagrass depth of colonization </w:t>
      </w:r>
      <w:r w:rsidR="005338CA">
        <w:rPr>
          <w:rFonts w:ascii="Times New Roman" w:hAnsi="Times New Roman"/>
        </w:rPr>
        <w:t xml:space="preserve">is </w:t>
      </w:r>
      <w:r w:rsidR="00E47FB6">
        <w:rPr>
          <w:rFonts w:ascii="Times New Roman" w:hAnsi="Times New Roman"/>
        </w:rPr>
        <w:t>an important measure of the status and condition of seagrass communities in estuaries because it relates to water clarity and related anthropogenic water quality changes, especially eutrophication caused by excess nutrien</w:t>
      </w:r>
      <w:r w:rsidR="00EA384A">
        <w:rPr>
          <w:rFonts w:ascii="Times New Roman" w:hAnsi="Times New Roman"/>
        </w:rPr>
        <w:t xml:space="preserve">t loading (Dennison </w:t>
      </w:r>
      <w:r w:rsidR="004939D7" w:rsidRPr="004939D7">
        <w:rPr>
          <w:rFonts w:ascii="Times New Roman" w:hAnsi="Times New Roman"/>
          <w:i/>
        </w:rPr>
        <w:t>et al</w:t>
      </w:r>
      <w:r w:rsidR="00EA384A">
        <w:rPr>
          <w:rFonts w:ascii="Times New Roman" w:hAnsi="Times New Roman"/>
        </w:rPr>
        <w:t>. 1993;</w:t>
      </w:r>
      <w:r w:rsidR="00E47FB6">
        <w:rPr>
          <w:rFonts w:ascii="Times New Roman" w:hAnsi="Times New Roman"/>
        </w:rPr>
        <w:t xml:space="preserve"> Short and Wyllie-Echeverria 1996</w:t>
      </w:r>
      <w:r w:rsidR="00EA384A">
        <w:rPr>
          <w:rFonts w:ascii="Times New Roman" w:hAnsi="Times New Roman"/>
        </w:rPr>
        <w:t xml:space="preserve">; Burkholder </w:t>
      </w:r>
      <w:r w:rsidR="004939D7" w:rsidRPr="004939D7">
        <w:rPr>
          <w:rFonts w:ascii="Times New Roman" w:hAnsi="Times New Roman"/>
          <w:i/>
        </w:rPr>
        <w:t>et al</w:t>
      </w:r>
      <w:r w:rsidR="00EA384A">
        <w:rPr>
          <w:rFonts w:ascii="Times New Roman" w:hAnsi="Times New Roman"/>
        </w:rPr>
        <w:t>. 2007</w:t>
      </w:r>
      <w:r w:rsidR="00E47FB6">
        <w:rPr>
          <w:rFonts w:ascii="Times New Roman" w:hAnsi="Times New Roman"/>
        </w:rPr>
        <w:t xml:space="preserve">).  Because seagrasses are ecologically important and sensitive to water quality changes, </w:t>
      </w:r>
      <w:r w:rsidR="00FE6A58">
        <w:rPr>
          <w:rFonts w:ascii="Times New Roman" w:hAnsi="Times New Roman"/>
        </w:rPr>
        <w:t xml:space="preserve">both </w:t>
      </w:r>
      <w:r w:rsidR="00E47FB6">
        <w:rPr>
          <w:rFonts w:ascii="Times New Roman" w:hAnsi="Times New Roman"/>
        </w:rPr>
        <w:t xml:space="preserve">seagrass </w:t>
      </w:r>
      <w:r w:rsidR="00FE6A58">
        <w:rPr>
          <w:rFonts w:ascii="Times New Roman" w:hAnsi="Times New Roman"/>
        </w:rPr>
        <w:t xml:space="preserve">coverage and </w:t>
      </w:r>
      <w:r w:rsidR="00E47FB6">
        <w:rPr>
          <w:rFonts w:ascii="Times New Roman" w:hAnsi="Times New Roman"/>
        </w:rPr>
        <w:t>depth of colonization</w:t>
      </w:r>
      <w:r w:rsidR="00FE6A58">
        <w:rPr>
          <w:rFonts w:ascii="Times New Roman" w:hAnsi="Times New Roman"/>
        </w:rPr>
        <w:t xml:space="preserve"> have been used </w:t>
      </w:r>
      <w:r w:rsidR="006330C5">
        <w:rPr>
          <w:rFonts w:ascii="Times New Roman" w:hAnsi="Times New Roman"/>
        </w:rPr>
        <w:t xml:space="preserve">to define </w:t>
      </w:r>
      <w:r w:rsidR="00FE6A58">
        <w:rPr>
          <w:rFonts w:ascii="Times New Roman" w:hAnsi="Times New Roman"/>
        </w:rPr>
        <w:t xml:space="preserve">water quality management objectives (Steward </w:t>
      </w:r>
      <w:r w:rsidR="004939D7" w:rsidRPr="004939D7">
        <w:rPr>
          <w:rFonts w:ascii="Times New Roman" w:hAnsi="Times New Roman"/>
          <w:i/>
        </w:rPr>
        <w:t>et al</w:t>
      </w:r>
      <w:r w:rsidR="00FE6A58">
        <w:rPr>
          <w:rFonts w:ascii="Times New Roman" w:hAnsi="Times New Roman"/>
        </w:rPr>
        <w:t>. 2005, Envir</w:t>
      </w:r>
      <w:r w:rsidR="00EA384A">
        <w:rPr>
          <w:rFonts w:ascii="Times New Roman" w:hAnsi="Times New Roman"/>
        </w:rPr>
        <w:t>onmental Protection Agency 2012;</w:t>
      </w:r>
      <w:r w:rsidR="00FE6A58">
        <w:rPr>
          <w:rFonts w:ascii="Times New Roman" w:hAnsi="Times New Roman"/>
        </w:rPr>
        <w:t xml:space="preserve"> Greening </w:t>
      </w:r>
      <w:r w:rsidR="004939D7" w:rsidRPr="004939D7">
        <w:rPr>
          <w:rFonts w:ascii="Times New Roman" w:hAnsi="Times New Roman"/>
          <w:i/>
        </w:rPr>
        <w:t>et al</w:t>
      </w:r>
      <w:r w:rsidR="00FE6A58">
        <w:rPr>
          <w:rFonts w:ascii="Times New Roman" w:hAnsi="Times New Roman"/>
        </w:rPr>
        <w:t>. 2014).</w:t>
      </w:r>
      <w:r w:rsidR="00E437BA">
        <w:rPr>
          <w:rFonts w:ascii="Times New Roman" w:hAnsi="Times New Roman"/>
        </w:rPr>
        <w:t xml:space="preserve"> </w:t>
      </w:r>
      <w:r w:rsidR="00FE6A58">
        <w:rPr>
          <w:rFonts w:ascii="Times New Roman" w:hAnsi="Times New Roman"/>
        </w:rPr>
        <w:t>The methods developed and</w:t>
      </w:r>
      <w:r w:rsidR="00933973">
        <w:rPr>
          <w:rFonts w:ascii="Times New Roman" w:hAnsi="Times New Roman"/>
        </w:rPr>
        <w:t xml:space="preserve"> demonstrated </w:t>
      </w:r>
      <w:r w:rsidR="00FE6A58">
        <w:rPr>
          <w:rFonts w:ascii="Times New Roman" w:hAnsi="Times New Roman"/>
        </w:rPr>
        <w:t xml:space="preserve">in this study </w:t>
      </w:r>
      <w:r w:rsidR="00933973">
        <w:rPr>
          <w:rFonts w:ascii="Times New Roman" w:hAnsi="Times New Roman"/>
        </w:rPr>
        <w:t>are</w:t>
      </w:r>
      <w:r w:rsidR="006330C5">
        <w:rPr>
          <w:rFonts w:ascii="Times New Roman" w:hAnsi="Times New Roman"/>
        </w:rPr>
        <w:t xml:space="preserve"> </w:t>
      </w:r>
      <w:r w:rsidR="00B47C3E">
        <w:rPr>
          <w:rFonts w:ascii="Times New Roman" w:hAnsi="Times New Roman"/>
        </w:rPr>
        <w:t>a rigorous,</w:t>
      </w:r>
      <w:r w:rsidR="00FE6A58">
        <w:rPr>
          <w:rFonts w:ascii="Times New Roman" w:hAnsi="Times New Roman"/>
        </w:rPr>
        <w:t xml:space="preserve"> yet efficient </w:t>
      </w:r>
      <w:r w:rsidR="00B47C3E">
        <w:rPr>
          <w:rFonts w:ascii="Times New Roman" w:hAnsi="Times New Roman"/>
        </w:rPr>
        <w:t xml:space="preserve">and practical </w:t>
      </w:r>
      <w:r w:rsidR="00FE6A58">
        <w:rPr>
          <w:rFonts w:ascii="Times New Roman" w:hAnsi="Times New Roman"/>
        </w:rPr>
        <w:t xml:space="preserve">approach for computing seagrass depth of colonization </w:t>
      </w:r>
      <w:r w:rsidR="00B47C3E">
        <w:rPr>
          <w:rFonts w:ascii="Times New Roman" w:hAnsi="Times New Roman"/>
        </w:rPr>
        <w:t xml:space="preserve">at a large scale </w:t>
      </w:r>
      <w:r w:rsidR="00FE6A58">
        <w:rPr>
          <w:rFonts w:ascii="Times New Roman" w:hAnsi="Times New Roman"/>
        </w:rPr>
        <w:t xml:space="preserve">using widely-available geospatial data sets </w:t>
      </w:r>
      <w:r w:rsidR="00FE6A58">
        <w:rPr>
          <w:rFonts w:ascii="Times New Roman" w:hAnsi="Times New Roman"/>
        </w:rPr>
        <w:lastRenderedPageBreak/>
        <w:t xml:space="preserve">describing seagrass </w:t>
      </w:r>
      <w:r w:rsidR="006330C5">
        <w:rPr>
          <w:rFonts w:ascii="Times New Roman" w:hAnsi="Times New Roman"/>
        </w:rPr>
        <w:t xml:space="preserve">areal extent and </w:t>
      </w:r>
      <w:r w:rsidR="00FE6A58">
        <w:rPr>
          <w:rFonts w:ascii="Times New Roman" w:hAnsi="Times New Roman"/>
        </w:rPr>
        <w:t>bathymetry</w:t>
      </w:r>
      <w:r w:rsidR="00E437BA">
        <w:rPr>
          <w:rFonts w:ascii="Times New Roman" w:hAnsi="Times New Roman"/>
        </w:rPr>
        <w:t xml:space="preserve">. </w:t>
      </w:r>
      <w:r w:rsidR="00933973">
        <w:rPr>
          <w:rFonts w:ascii="Times New Roman" w:hAnsi="Times New Roman"/>
        </w:rPr>
        <w:t>The method is automated</w:t>
      </w:r>
      <w:r w:rsidR="00DA20EA">
        <w:rPr>
          <w:rFonts w:ascii="Times New Roman" w:hAnsi="Times New Roman"/>
        </w:rPr>
        <w:t xml:space="preserve"> via R code</w:t>
      </w:r>
      <w:r w:rsidR="00933973">
        <w:rPr>
          <w:rFonts w:ascii="Times New Roman" w:hAnsi="Times New Roman"/>
        </w:rPr>
        <w:t xml:space="preserve">, and thus not </w:t>
      </w:r>
      <w:r w:rsidR="00AD5122">
        <w:rPr>
          <w:rFonts w:ascii="Times New Roman" w:hAnsi="Times New Roman"/>
        </w:rPr>
        <w:t xml:space="preserve">especially </w:t>
      </w:r>
      <w:r w:rsidR="00933973">
        <w:rPr>
          <w:rFonts w:ascii="Times New Roman" w:hAnsi="Times New Roman"/>
        </w:rPr>
        <w:t>labor-intensive</w:t>
      </w:r>
      <w:r w:rsidR="00E437BA">
        <w:rPr>
          <w:rFonts w:ascii="Times New Roman" w:hAnsi="Times New Roman"/>
        </w:rPr>
        <w:t xml:space="preserve">. </w:t>
      </w:r>
      <w:r w:rsidR="005338CA">
        <w:rPr>
          <w:rFonts w:ascii="Times New Roman" w:hAnsi="Times New Roman"/>
        </w:rPr>
        <w:t>Because it is automated, i</w:t>
      </w:r>
      <w:r w:rsidR="00DA20EA">
        <w:rPr>
          <w:rFonts w:ascii="Times New Roman" w:hAnsi="Times New Roman"/>
        </w:rPr>
        <w:t>t</w:t>
      </w:r>
      <w:r w:rsidR="00933973">
        <w:rPr>
          <w:rFonts w:ascii="Times New Roman" w:hAnsi="Times New Roman"/>
        </w:rPr>
        <w:t xml:space="preserve"> </w:t>
      </w:r>
      <w:r w:rsidR="00AB2871">
        <w:rPr>
          <w:rFonts w:ascii="Times New Roman" w:hAnsi="Times New Roman"/>
        </w:rPr>
        <w:t>is reproducible</w:t>
      </w:r>
      <w:r w:rsidR="00DA20EA">
        <w:rPr>
          <w:rFonts w:ascii="Times New Roman" w:hAnsi="Times New Roman"/>
        </w:rPr>
        <w:t xml:space="preserve"> and could be applied to new data </w:t>
      </w:r>
      <w:r w:rsidR="005338CA">
        <w:rPr>
          <w:rFonts w:ascii="Times New Roman" w:hAnsi="Times New Roman"/>
        </w:rPr>
        <w:t xml:space="preserve">from the </w:t>
      </w:r>
      <w:r w:rsidR="00AD5122">
        <w:rPr>
          <w:rFonts w:ascii="Times New Roman" w:hAnsi="Times New Roman"/>
        </w:rPr>
        <w:t>studied estuaries</w:t>
      </w:r>
      <w:r w:rsidR="005338CA">
        <w:rPr>
          <w:rFonts w:ascii="Times New Roman" w:hAnsi="Times New Roman"/>
        </w:rPr>
        <w:t xml:space="preserve"> </w:t>
      </w:r>
      <w:r w:rsidR="00DA20EA">
        <w:rPr>
          <w:rFonts w:ascii="Times New Roman" w:hAnsi="Times New Roman"/>
        </w:rPr>
        <w:t>or other estuaries</w:t>
      </w:r>
      <w:r w:rsidR="005338CA">
        <w:rPr>
          <w:rFonts w:ascii="Times New Roman" w:hAnsi="Times New Roman"/>
        </w:rPr>
        <w:t xml:space="preserve"> with appropriate data</w:t>
      </w:r>
      <w:r w:rsidR="00DA20EA">
        <w:rPr>
          <w:rFonts w:ascii="Times New Roman" w:hAnsi="Times New Roman"/>
        </w:rPr>
        <w:t>.</w:t>
      </w:r>
      <w:r w:rsidR="00AB2871">
        <w:rPr>
          <w:rFonts w:ascii="Times New Roman" w:hAnsi="Times New Roman"/>
        </w:rPr>
        <w:t xml:space="preserve"> </w:t>
      </w:r>
      <w:r w:rsidR="00DA20EA">
        <w:rPr>
          <w:rFonts w:ascii="Times New Roman" w:hAnsi="Times New Roman"/>
        </w:rPr>
        <w:t xml:space="preserve"> The method provides maps of depth of colonization, </w:t>
      </w:r>
      <w:r w:rsidR="00AD5122">
        <w:rPr>
          <w:rFonts w:ascii="Times New Roman" w:hAnsi="Times New Roman"/>
        </w:rPr>
        <w:t xml:space="preserve">resolving both </w:t>
      </w:r>
      <w:r w:rsidR="00DA20EA">
        <w:rPr>
          <w:rFonts w:ascii="Times New Roman" w:hAnsi="Times New Roman"/>
        </w:rPr>
        <w:t xml:space="preserve">means and </w:t>
      </w:r>
      <w:r w:rsidR="00AD5122">
        <w:rPr>
          <w:rFonts w:ascii="Times New Roman" w:hAnsi="Times New Roman"/>
        </w:rPr>
        <w:t xml:space="preserve">spatial </w:t>
      </w:r>
      <w:r w:rsidR="00DA20EA">
        <w:rPr>
          <w:rFonts w:ascii="Times New Roman" w:hAnsi="Times New Roman"/>
        </w:rPr>
        <w:t xml:space="preserve">gradients at a range of </w:t>
      </w:r>
      <w:r w:rsidR="00AD5122">
        <w:rPr>
          <w:rFonts w:ascii="Times New Roman" w:hAnsi="Times New Roman"/>
        </w:rPr>
        <w:t>scales</w:t>
      </w:r>
      <w:r w:rsidR="00DA20EA">
        <w:rPr>
          <w:rFonts w:ascii="Times New Roman" w:hAnsi="Times New Roman"/>
        </w:rPr>
        <w:t xml:space="preserve"> </w:t>
      </w:r>
      <w:r w:rsidR="00933973">
        <w:rPr>
          <w:rFonts w:ascii="Times New Roman" w:hAnsi="Times New Roman"/>
        </w:rPr>
        <w:t xml:space="preserve">from an individual measurement to </w:t>
      </w:r>
      <w:r w:rsidR="00AB2871">
        <w:rPr>
          <w:rFonts w:ascii="Times New Roman" w:hAnsi="Times New Roman"/>
        </w:rPr>
        <w:t>the whole estuary.</w:t>
      </w:r>
      <w:r w:rsidR="00933973">
        <w:rPr>
          <w:rFonts w:ascii="Times New Roman" w:hAnsi="Times New Roman"/>
        </w:rPr>
        <w:t xml:space="preserve"> </w:t>
      </w:r>
      <w:r w:rsidR="00AB2871">
        <w:rPr>
          <w:rFonts w:ascii="Times New Roman" w:hAnsi="Times New Roman"/>
        </w:rPr>
        <w:t xml:space="preserve"> </w:t>
      </w:r>
      <w:r w:rsidR="00DA20EA">
        <w:rPr>
          <w:rFonts w:ascii="Times New Roman" w:hAnsi="Times New Roman"/>
        </w:rPr>
        <w:t xml:space="preserve">Uncertainty is estimated for individual estimates </w:t>
      </w:r>
      <w:r w:rsidR="005338CA">
        <w:rPr>
          <w:rFonts w:ascii="Times New Roman" w:hAnsi="Times New Roman"/>
        </w:rPr>
        <w:t xml:space="preserve">of depth of colonization, while </w:t>
      </w:r>
      <w:r w:rsidR="00DA20EA">
        <w:rPr>
          <w:rFonts w:ascii="Times New Roman" w:hAnsi="Times New Roman"/>
        </w:rPr>
        <w:t>both variabili</w:t>
      </w:r>
      <w:r w:rsidR="008A49F2">
        <w:rPr>
          <w:rFonts w:ascii="Times New Roman" w:hAnsi="Times New Roman"/>
        </w:rPr>
        <w:t>ty (</w:t>
      </w:r>
      <w:proofErr w:type="spellStart"/>
      <w:r w:rsidR="008A49F2">
        <w:rPr>
          <w:rFonts w:ascii="Times New Roman" w:hAnsi="Times New Roman"/>
        </w:rPr>
        <w:t>s.d.</w:t>
      </w:r>
      <w:proofErr w:type="spellEnd"/>
      <w:r w:rsidR="008A49F2">
        <w:rPr>
          <w:rFonts w:ascii="Times New Roman" w:hAnsi="Times New Roman"/>
        </w:rPr>
        <w:t>) and uncertainty (</w:t>
      </w:r>
      <w:proofErr w:type="spellStart"/>
      <w:proofErr w:type="gramStart"/>
      <w:r w:rsidR="008A49F2">
        <w:rPr>
          <w:rFonts w:ascii="Times New Roman" w:hAnsi="Times New Roman"/>
        </w:rPr>
        <w:t>s.e</w:t>
      </w:r>
      <w:proofErr w:type="gramEnd"/>
      <w:r w:rsidR="008A49F2">
        <w:rPr>
          <w:rFonts w:ascii="Times New Roman" w:hAnsi="Times New Roman"/>
        </w:rPr>
        <w:t>.</w:t>
      </w:r>
      <w:proofErr w:type="spellEnd"/>
      <w:r w:rsidR="00DA20EA">
        <w:rPr>
          <w:rFonts w:ascii="Times New Roman" w:hAnsi="Times New Roman"/>
        </w:rPr>
        <w:t xml:space="preserve">) are </w:t>
      </w:r>
      <w:r w:rsidR="00AB2871">
        <w:rPr>
          <w:rFonts w:ascii="Times New Roman" w:hAnsi="Times New Roman"/>
        </w:rPr>
        <w:t>quantified</w:t>
      </w:r>
      <w:r w:rsidR="00DA20EA">
        <w:rPr>
          <w:rFonts w:ascii="Times New Roman" w:hAnsi="Times New Roman"/>
        </w:rPr>
        <w:t xml:space="preserve"> for segments </w:t>
      </w:r>
      <w:r w:rsidR="005338CA">
        <w:rPr>
          <w:rFonts w:ascii="Times New Roman" w:hAnsi="Times New Roman"/>
        </w:rPr>
        <w:t xml:space="preserve">of estuaries </w:t>
      </w:r>
      <w:r w:rsidR="00DA20EA">
        <w:rPr>
          <w:rFonts w:ascii="Times New Roman" w:hAnsi="Times New Roman"/>
        </w:rPr>
        <w:t xml:space="preserve">and whole estuaries.  Given these characteristics, </w:t>
      </w:r>
      <w:r w:rsidR="00B47C3E">
        <w:rPr>
          <w:rFonts w:ascii="Times New Roman" w:hAnsi="Times New Roman"/>
        </w:rPr>
        <w:t xml:space="preserve">our </w:t>
      </w:r>
      <w:r w:rsidR="00DA20EA">
        <w:rPr>
          <w:rFonts w:ascii="Times New Roman" w:hAnsi="Times New Roman"/>
        </w:rPr>
        <w:t>approach is a useful tool for large scale assessment of seagrass distribution with respect to water depth wherever the required data are available</w:t>
      </w:r>
      <w:r w:rsidR="005338CA">
        <w:rPr>
          <w:rFonts w:ascii="Times New Roman" w:hAnsi="Times New Roman"/>
        </w:rPr>
        <w:t xml:space="preserve">.  Moreover, resolving spatial differences in depth of colonization and light requirements provides valuable information to support further investigation of the causes and mechanisms </w:t>
      </w:r>
      <w:r w:rsidR="00AD5122">
        <w:rPr>
          <w:rFonts w:ascii="Times New Roman" w:hAnsi="Times New Roman"/>
        </w:rPr>
        <w:t>affecting the extent and spatial distribution of seagrass habitats.</w:t>
      </w:r>
    </w:p>
    <w:p w14:paraId="1BAA3B33" w14:textId="6C026380" w:rsidR="00AC5F13" w:rsidRDefault="00D71474" w:rsidP="0021308C">
      <w:pPr>
        <w:spacing w:before="0" w:after="0" w:line="360" w:lineRule="auto"/>
        <w:ind w:firstLine="720"/>
        <w:rPr>
          <w:rFonts w:ascii="Times New Roman" w:hAnsi="Times New Roman"/>
        </w:rPr>
      </w:pPr>
      <w:r>
        <w:rPr>
          <w:rFonts w:ascii="Times New Roman" w:hAnsi="Times New Roman"/>
        </w:rPr>
        <w:t xml:space="preserve">Maps illustrating spatial patterns in depth of colonization quantified expected patterns in depth of colonization, wherein seagrasses grew to greater depth when closer to </w:t>
      </w:r>
      <w:r w:rsidR="008A49F2">
        <w:rPr>
          <w:rFonts w:ascii="Times New Roman" w:hAnsi="Times New Roman"/>
        </w:rPr>
        <w:t>ocean</w:t>
      </w:r>
      <w:r>
        <w:rPr>
          <w:rFonts w:ascii="Times New Roman" w:hAnsi="Times New Roman"/>
        </w:rPr>
        <w:t xml:space="preserve"> passes, where water was clearer (Figs</w:t>
      </w:r>
      <w:r w:rsidR="004536FC">
        <w:rPr>
          <w:rFonts w:ascii="Times New Roman" w:hAnsi="Times New Roman"/>
        </w:rPr>
        <w:t>.</w:t>
      </w:r>
      <w:r>
        <w:rPr>
          <w:rFonts w:ascii="Times New Roman" w:hAnsi="Times New Roman"/>
        </w:rPr>
        <w:t xml:space="preserve"> 7, 8, 9).  </w:t>
      </w:r>
      <w:r w:rsidR="00CC6DC5">
        <w:rPr>
          <w:rFonts w:ascii="Times New Roman" w:hAnsi="Times New Roman"/>
        </w:rPr>
        <w:t xml:space="preserve">Differences </w:t>
      </w:r>
      <w:r>
        <w:rPr>
          <w:rFonts w:ascii="Times New Roman" w:hAnsi="Times New Roman"/>
        </w:rPr>
        <w:t>among segment means were mostly not statistically different</w:t>
      </w:r>
      <w:r w:rsidR="00CC6DC5">
        <w:rPr>
          <w:rFonts w:ascii="Times New Roman" w:hAnsi="Times New Roman"/>
        </w:rPr>
        <w:t>,</w:t>
      </w:r>
      <w:r>
        <w:rPr>
          <w:rFonts w:ascii="Times New Roman" w:hAnsi="Times New Roman"/>
        </w:rPr>
        <w:t xml:space="preserve"> reflect</w:t>
      </w:r>
      <w:r w:rsidR="00CC6DC5">
        <w:rPr>
          <w:rFonts w:ascii="Times New Roman" w:hAnsi="Times New Roman"/>
        </w:rPr>
        <w:t>ing</w:t>
      </w:r>
      <w:r>
        <w:rPr>
          <w:rFonts w:ascii="Times New Roman" w:hAnsi="Times New Roman"/>
        </w:rPr>
        <w:t xml:space="preserve"> </w:t>
      </w:r>
      <w:r w:rsidR="00AC5F13">
        <w:rPr>
          <w:rFonts w:ascii="Times New Roman" w:hAnsi="Times New Roman"/>
        </w:rPr>
        <w:t>both variability in estimates at the scale of estuary segments and spatial correlation of residuals, which reduce</w:t>
      </w:r>
      <w:r w:rsidR="00CC6DC5">
        <w:rPr>
          <w:rFonts w:ascii="Times New Roman" w:hAnsi="Times New Roman"/>
        </w:rPr>
        <w:t>d</w:t>
      </w:r>
      <w:r w:rsidR="00AC5F13">
        <w:rPr>
          <w:rFonts w:ascii="Times New Roman" w:hAnsi="Times New Roman"/>
        </w:rPr>
        <w:t xml:space="preserve"> the effective</w:t>
      </w:r>
      <w:r w:rsidR="00E13684">
        <w:rPr>
          <w:rFonts w:ascii="Times New Roman" w:hAnsi="Times New Roman"/>
        </w:rPr>
        <w:t xml:space="preserve"> number of degrees of freedom.  For example, if the seagrass distribution within a segment includes two </w:t>
      </w:r>
      <w:r w:rsidR="00CC6DC5">
        <w:rPr>
          <w:rFonts w:ascii="Times New Roman" w:hAnsi="Times New Roman"/>
        </w:rPr>
        <w:t xml:space="preserve">areas with homogeneous </w:t>
      </w:r>
      <w:r w:rsidR="00E13684">
        <w:rPr>
          <w:rFonts w:ascii="Times New Roman" w:hAnsi="Times New Roman"/>
        </w:rPr>
        <w:t xml:space="preserve">depth of colonization within </w:t>
      </w:r>
      <w:r w:rsidR="00CC6DC5">
        <w:rPr>
          <w:rFonts w:ascii="Times New Roman" w:hAnsi="Times New Roman"/>
        </w:rPr>
        <w:t xml:space="preserve">but differences among them, </w:t>
      </w:r>
      <w:r w:rsidR="00E13684">
        <w:rPr>
          <w:rFonts w:ascii="Times New Roman" w:hAnsi="Times New Roman"/>
        </w:rPr>
        <w:t xml:space="preserve">this will tend to inflate </w:t>
      </w:r>
      <w:r w:rsidR="00CC6DC5">
        <w:rPr>
          <w:rFonts w:ascii="Times New Roman" w:hAnsi="Times New Roman"/>
        </w:rPr>
        <w:t xml:space="preserve">uncertainty regarding the segment means, leading to poor resolution of differences among segments. </w:t>
      </w:r>
      <w:r w:rsidR="00B51875">
        <w:rPr>
          <w:rFonts w:ascii="Times New Roman" w:hAnsi="Times New Roman"/>
        </w:rPr>
        <w:t xml:space="preserve">Possible solutions could include a different segmentation approach or analysis </w:t>
      </w:r>
      <w:r w:rsidR="00CC6DC5">
        <w:rPr>
          <w:rFonts w:ascii="Times New Roman" w:hAnsi="Times New Roman"/>
        </w:rPr>
        <w:t xml:space="preserve">of pattern </w:t>
      </w:r>
      <w:r w:rsidR="00B51875">
        <w:rPr>
          <w:rFonts w:ascii="Times New Roman" w:hAnsi="Times New Roman"/>
        </w:rPr>
        <w:t xml:space="preserve">without segmentation.  If the objective was to resolve changes in average depth of colonization over time, which would be of interest ecologically, a statistically powerful approach could </w:t>
      </w:r>
      <w:r w:rsidR="008A49F2">
        <w:rPr>
          <w:rFonts w:ascii="Times New Roman" w:hAnsi="Times New Roman"/>
        </w:rPr>
        <w:t xml:space="preserve">be an evaluation of </w:t>
      </w:r>
      <w:r w:rsidR="00B51875">
        <w:rPr>
          <w:rFonts w:ascii="Times New Roman" w:hAnsi="Times New Roman"/>
        </w:rPr>
        <w:t>pairwise changes at each grid node.</w:t>
      </w:r>
      <w:r w:rsidR="001C0DE0">
        <w:rPr>
          <w:rFonts w:ascii="Times New Roman" w:hAnsi="Times New Roman"/>
        </w:rPr>
        <w:t xml:space="preserve">  While we have not yet evaluated a time series of coverages in this way</w:t>
      </w:r>
      <w:r w:rsidR="00CC6DC5">
        <w:rPr>
          <w:rFonts w:ascii="Times New Roman" w:hAnsi="Times New Roman"/>
        </w:rPr>
        <w:t xml:space="preserve"> it would be a useful extension of our research</w:t>
      </w:r>
      <w:r w:rsidR="001C0DE0">
        <w:rPr>
          <w:rFonts w:ascii="Times New Roman" w:hAnsi="Times New Roman"/>
        </w:rPr>
        <w:t>.</w:t>
      </w:r>
    </w:p>
    <w:p w14:paraId="1D3B25C5" w14:textId="6DC742FF" w:rsidR="0062551C" w:rsidRDefault="006330C5" w:rsidP="000C59A2">
      <w:pPr>
        <w:spacing w:before="0" w:after="0" w:line="360" w:lineRule="auto"/>
        <w:ind w:firstLine="720"/>
        <w:rPr>
          <w:rFonts w:ascii="Times New Roman" w:hAnsi="Times New Roman"/>
        </w:rPr>
      </w:pPr>
      <w:r>
        <w:rPr>
          <w:rFonts w:ascii="Times New Roman" w:hAnsi="Times New Roman"/>
        </w:rPr>
        <w:t xml:space="preserve">For the first time, we also combined </w:t>
      </w:r>
      <w:r w:rsidR="00FE6A58">
        <w:rPr>
          <w:rFonts w:ascii="Times New Roman" w:hAnsi="Times New Roman"/>
        </w:rPr>
        <w:t xml:space="preserve">estimates of water clarity </w:t>
      </w:r>
      <w:r>
        <w:rPr>
          <w:rFonts w:ascii="Times New Roman" w:hAnsi="Times New Roman"/>
        </w:rPr>
        <w:t xml:space="preserve">for estuaries </w:t>
      </w:r>
      <w:r w:rsidR="00FE6A58">
        <w:rPr>
          <w:rFonts w:ascii="Times New Roman" w:hAnsi="Times New Roman"/>
        </w:rPr>
        <w:t>ba</w:t>
      </w:r>
      <w:r>
        <w:rPr>
          <w:rFonts w:ascii="Times New Roman" w:hAnsi="Times New Roman"/>
        </w:rPr>
        <w:t xml:space="preserve">sed on satellite remote sensing </w:t>
      </w:r>
      <w:r w:rsidR="001C0DE0">
        <w:rPr>
          <w:rFonts w:ascii="Times New Roman" w:hAnsi="Times New Roman"/>
        </w:rPr>
        <w:t xml:space="preserve">and </w:t>
      </w:r>
      <w:proofErr w:type="spellStart"/>
      <w:r w:rsidR="008767B1">
        <w:rPr>
          <w:rFonts w:ascii="Times New Roman" w:hAnsi="Times New Roman"/>
        </w:rPr>
        <w:t>Secchi</w:t>
      </w:r>
      <w:proofErr w:type="spellEnd"/>
      <w:r w:rsidR="004E2FE3">
        <w:rPr>
          <w:rFonts w:ascii="Times New Roman" w:hAnsi="Times New Roman"/>
        </w:rPr>
        <w:t xml:space="preserve"> depth measurements </w:t>
      </w:r>
      <w:r>
        <w:rPr>
          <w:rFonts w:ascii="Times New Roman" w:hAnsi="Times New Roman"/>
        </w:rPr>
        <w:t xml:space="preserve">to </w:t>
      </w:r>
      <w:r w:rsidR="00CC6DC5">
        <w:rPr>
          <w:rFonts w:ascii="Times New Roman" w:hAnsi="Times New Roman"/>
        </w:rPr>
        <w:t xml:space="preserve">resolve </w:t>
      </w:r>
      <w:r w:rsidR="00DA7E07">
        <w:rPr>
          <w:rFonts w:ascii="Times New Roman" w:hAnsi="Times New Roman"/>
        </w:rPr>
        <w:t xml:space="preserve">spatial </w:t>
      </w:r>
      <w:r w:rsidR="00CC6DC5">
        <w:rPr>
          <w:rFonts w:ascii="Times New Roman" w:hAnsi="Times New Roman"/>
        </w:rPr>
        <w:t xml:space="preserve">patterns in </w:t>
      </w:r>
      <w:r w:rsidR="00DA20EA">
        <w:rPr>
          <w:rFonts w:ascii="Times New Roman" w:hAnsi="Times New Roman"/>
        </w:rPr>
        <w:t xml:space="preserve">seagrass </w:t>
      </w:r>
      <w:r>
        <w:rPr>
          <w:rFonts w:ascii="Times New Roman" w:hAnsi="Times New Roman"/>
        </w:rPr>
        <w:t>light requirements.</w:t>
      </w:r>
      <w:r w:rsidR="00DA20EA">
        <w:rPr>
          <w:rFonts w:ascii="Times New Roman" w:hAnsi="Times New Roman"/>
        </w:rPr>
        <w:t xml:space="preserve">  </w:t>
      </w:r>
      <w:r w:rsidR="001C0DE0">
        <w:rPr>
          <w:rFonts w:ascii="Times New Roman" w:hAnsi="Times New Roman"/>
        </w:rPr>
        <w:t>Like depth of colonization, m</w:t>
      </w:r>
      <w:r w:rsidR="00DA20EA">
        <w:rPr>
          <w:rFonts w:ascii="Times New Roman" w:hAnsi="Times New Roman"/>
        </w:rPr>
        <w:t xml:space="preserve">aps of these values </w:t>
      </w:r>
      <w:r w:rsidR="00E80918">
        <w:rPr>
          <w:rFonts w:ascii="Times New Roman" w:hAnsi="Times New Roman"/>
        </w:rPr>
        <w:t xml:space="preserve">quantify </w:t>
      </w:r>
      <w:r w:rsidR="00DA20EA">
        <w:rPr>
          <w:rFonts w:ascii="Times New Roman" w:hAnsi="Times New Roman"/>
        </w:rPr>
        <w:t xml:space="preserve">gradients in light requirements, even </w:t>
      </w:r>
      <w:r w:rsidR="00847568">
        <w:rPr>
          <w:rFonts w:ascii="Times New Roman" w:hAnsi="Times New Roman"/>
        </w:rPr>
        <w:t xml:space="preserve">if </w:t>
      </w:r>
      <w:r w:rsidR="00DA20EA">
        <w:rPr>
          <w:rFonts w:ascii="Times New Roman" w:hAnsi="Times New Roman"/>
        </w:rPr>
        <w:t xml:space="preserve">“segments” delineated for management purposes </w:t>
      </w:r>
      <w:r w:rsidR="00847568">
        <w:rPr>
          <w:rFonts w:ascii="Times New Roman" w:hAnsi="Times New Roman"/>
        </w:rPr>
        <w:t xml:space="preserve">did </w:t>
      </w:r>
      <w:r w:rsidR="00DA20EA">
        <w:rPr>
          <w:rFonts w:ascii="Times New Roman" w:hAnsi="Times New Roman"/>
        </w:rPr>
        <w:t>not clearly identify regions that differ</w:t>
      </w:r>
      <w:r w:rsidR="00847568">
        <w:rPr>
          <w:rFonts w:ascii="Times New Roman" w:hAnsi="Times New Roman"/>
        </w:rPr>
        <w:t>ed</w:t>
      </w:r>
      <w:r w:rsidR="00DA20EA">
        <w:rPr>
          <w:rFonts w:ascii="Times New Roman" w:hAnsi="Times New Roman"/>
        </w:rPr>
        <w:t xml:space="preserve"> by light requirements.  </w:t>
      </w:r>
      <w:r w:rsidR="00847568">
        <w:rPr>
          <w:rFonts w:ascii="Times New Roman" w:hAnsi="Times New Roman"/>
        </w:rPr>
        <w:t xml:space="preserve">We would expect light requirements, as we </w:t>
      </w:r>
      <w:r w:rsidR="00B30613">
        <w:rPr>
          <w:rFonts w:ascii="Times New Roman" w:hAnsi="Times New Roman"/>
        </w:rPr>
        <w:t xml:space="preserve">defined </w:t>
      </w:r>
      <w:r w:rsidR="00847568">
        <w:rPr>
          <w:rFonts w:ascii="Times New Roman" w:hAnsi="Times New Roman"/>
        </w:rPr>
        <w:t xml:space="preserve">them, to be higher at locations closer to freshwater and nutrient sources because epiphytic algal growth, salinity variations, color, or other factors </w:t>
      </w:r>
      <w:r w:rsidR="00E80918">
        <w:rPr>
          <w:rFonts w:ascii="Times New Roman" w:hAnsi="Times New Roman"/>
        </w:rPr>
        <w:t xml:space="preserve">such as sediment geochemistry </w:t>
      </w:r>
      <w:r w:rsidR="00847568">
        <w:rPr>
          <w:rFonts w:ascii="Times New Roman" w:hAnsi="Times New Roman"/>
        </w:rPr>
        <w:t xml:space="preserve">could impose </w:t>
      </w:r>
      <w:r w:rsidR="00847568">
        <w:rPr>
          <w:rFonts w:ascii="Times New Roman" w:hAnsi="Times New Roman"/>
        </w:rPr>
        <w:lastRenderedPageBreak/>
        <w:t>constraints on seagrass growth</w:t>
      </w:r>
      <w:r w:rsidR="00FF2673">
        <w:rPr>
          <w:rFonts w:ascii="Times New Roman" w:hAnsi="Times New Roman"/>
        </w:rPr>
        <w:t xml:space="preserve"> </w:t>
      </w:r>
      <w:r w:rsidR="00847568">
        <w:rPr>
          <w:rFonts w:ascii="Times New Roman" w:hAnsi="Times New Roman"/>
        </w:rPr>
        <w:t>beyond those imposed by light attenuation in the water column (</w:t>
      </w:r>
      <w:proofErr w:type="spellStart"/>
      <w:r w:rsidR="00334600">
        <w:rPr>
          <w:rFonts w:ascii="Times New Roman" w:hAnsi="Times New Roman"/>
        </w:rPr>
        <w:t>Hemminga</w:t>
      </w:r>
      <w:proofErr w:type="spellEnd"/>
      <w:r w:rsidR="00334600">
        <w:rPr>
          <w:rFonts w:ascii="Times New Roman" w:hAnsi="Times New Roman"/>
        </w:rPr>
        <w:t xml:space="preserve"> 1998;</w:t>
      </w:r>
      <w:r w:rsidR="00E80918">
        <w:rPr>
          <w:rFonts w:ascii="Times New Roman" w:hAnsi="Times New Roman"/>
        </w:rPr>
        <w:t xml:space="preserve"> Kemp </w:t>
      </w:r>
      <w:r w:rsidR="004939D7" w:rsidRPr="004939D7">
        <w:rPr>
          <w:rFonts w:ascii="Times New Roman" w:hAnsi="Times New Roman"/>
          <w:i/>
        </w:rPr>
        <w:t>et al</w:t>
      </w:r>
      <w:r w:rsidR="00E80918">
        <w:rPr>
          <w:rFonts w:ascii="Times New Roman" w:hAnsi="Times New Roman"/>
        </w:rPr>
        <w:t xml:space="preserve">. 2004).  </w:t>
      </w:r>
      <w:r w:rsidR="00847568">
        <w:rPr>
          <w:rFonts w:ascii="Times New Roman" w:hAnsi="Times New Roman"/>
        </w:rPr>
        <w:t xml:space="preserve">The results </w:t>
      </w:r>
      <w:r w:rsidR="00B7742A">
        <w:rPr>
          <w:rFonts w:ascii="Times New Roman" w:hAnsi="Times New Roman"/>
        </w:rPr>
        <w:t xml:space="preserve">neither </w:t>
      </w:r>
      <w:r w:rsidR="000A57EF">
        <w:rPr>
          <w:rFonts w:ascii="Times New Roman" w:hAnsi="Times New Roman"/>
        </w:rPr>
        <w:t xml:space="preserve">conflicted with </w:t>
      </w:r>
      <w:r w:rsidR="00B7742A">
        <w:rPr>
          <w:rFonts w:ascii="Times New Roman" w:hAnsi="Times New Roman"/>
        </w:rPr>
        <w:t xml:space="preserve">nor definitively supported this </w:t>
      </w:r>
      <w:r w:rsidR="00847568">
        <w:rPr>
          <w:rFonts w:ascii="Times New Roman" w:hAnsi="Times New Roman"/>
        </w:rPr>
        <w:t>expectation.  For example, the highest light requirements in each of the estuaries were furthest from tidal exchange and closest to sources of freshwater and nutrients (</w:t>
      </w:r>
      <w:r w:rsidR="004536FC">
        <w:rPr>
          <w:rFonts w:ascii="Times New Roman" w:hAnsi="Times New Roman"/>
        </w:rPr>
        <w:t>Fig.</w:t>
      </w:r>
      <w:r w:rsidR="00847568">
        <w:rPr>
          <w:rFonts w:ascii="Times New Roman" w:hAnsi="Times New Roman"/>
        </w:rPr>
        <w:t xml:space="preserve"> 7, 8, 9).  </w:t>
      </w:r>
      <w:r w:rsidR="00B7742A">
        <w:rPr>
          <w:rFonts w:ascii="Times New Roman" w:hAnsi="Times New Roman"/>
        </w:rPr>
        <w:t>But, the differences were subtle and</w:t>
      </w:r>
      <w:r w:rsidR="007A408E">
        <w:rPr>
          <w:rFonts w:ascii="Times New Roman" w:hAnsi="Times New Roman"/>
        </w:rPr>
        <w:t>,</w:t>
      </w:r>
      <w:r w:rsidR="00847568">
        <w:rPr>
          <w:rFonts w:ascii="Times New Roman" w:hAnsi="Times New Roman"/>
        </w:rPr>
        <w:t xml:space="preserve"> given variations within segments</w:t>
      </w:r>
      <w:r w:rsidR="007A408E">
        <w:rPr>
          <w:rFonts w:ascii="Times New Roman" w:hAnsi="Times New Roman"/>
        </w:rPr>
        <w:t>,</w:t>
      </w:r>
      <w:r w:rsidR="00847568">
        <w:rPr>
          <w:rFonts w:ascii="Times New Roman" w:hAnsi="Times New Roman"/>
        </w:rPr>
        <w:t xml:space="preserve"> did not emerge as significant differences </w:t>
      </w:r>
      <w:r w:rsidR="00B7742A">
        <w:rPr>
          <w:rFonts w:ascii="Times New Roman" w:hAnsi="Times New Roman"/>
        </w:rPr>
        <w:t>among segment means.</w:t>
      </w:r>
      <w:r w:rsidR="00157CB7">
        <w:rPr>
          <w:rFonts w:ascii="Times New Roman" w:hAnsi="Times New Roman"/>
        </w:rPr>
        <w:t xml:space="preserve">  On the other hand, light requirements for seagrass in </w:t>
      </w:r>
      <w:r w:rsidR="000A57EF">
        <w:rPr>
          <w:rFonts w:ascii="Times New Roman" w:hAnsi="Times New Roman"/>
        </w:rPr>
        <w:t>Indian River Lagoon</w:t>
      </w:r>
      <w:r w:rsidR="00FF2673">
        <w:rPr>
          <w:rFonts w:ascii="Times New Roman" w:hAnsi="Times New Roman"/>
        </w:rPr>
        <w:t xml:space="preserve"> (IRL) </w:t>
      </w:r>
      <w:r w:rsidR="000A57EF">
        <w:rPr>
          <w:rFonts w:ascii="Times New Roman" w:hAnsi="Times New Roman"/>
        </w:rPr>
        <w:t xml:space="preserve">was </w:t>
      </w:r>
      <w:r w:rsidR="00157CB7">
        <w:rPr>
          <w:rFonts w:ascii="Times New Roman" w:hAnsi="Times New Roman"/>
        </w:rPr>
        <w:t xml:space="preserve">significantly </w:t>
      </w:r>
      <w:r w:rsidR="000A57EF">
        <w:rPr>
          <w:rFonts w:ascii="Times New Roman" w:hAnsi="Times New Roman"/>
        </w:rPr>
        <w:t xml:space="preserve">less than for seagrass in </w:t>
      </w:r>
      <w:r w:rsidR="00157CB7">
        <w:rPr>
          <w:rFonts w:ascii="Times New Roman" w:hAnsi="Times New Roman"/>
        </w:rPr>
        <w:t>Choctawhatchee Bay and Tampa Bay.</w:t>
      </w:r>
      <w:r w:rsidR="001C0DE0">
        <w:rPr>
          <w:rFonts w:ascii="Times New Roman" w:hAnsi="Times New Roman"/>
        </w:rPr>
        <w:t xml:space="preserve"> </w:t>
      </w:r>
      <w:r w:rsidR="000C59A2">
        <w:rPr>
          <w:rFonts w:ascii="Times New Roman" w:hAnsi="Times New Roman"/>
        </w:rPr>
        <w:t>L</w:t>
      </w:r>
      <w:r w:rsidR="00157CB7">
        <w:rPr>
          <w:rFonts w:ascii="Times New Roman" w:hAnsi="Times New Roman"/>
        </w:rPr>
        <w:t xml:space="preserve">ight requirements for Choctawhatchee Bay and Tampa Bay were both more than the </w:t>
      </w:r>
      <w:r w:rsidR="000A57EF">
        <w:rPr>
          <w:rFonts w:ascii="Times New Roman" w:hAnsi="Times New Roman"/>
        </w:rPr>
        <w:t xml:space="preserve">20% </w:t>
      </w:r>
      <w:r w:rsidR="00157CB7">
        <w:rPr>
          <w:rFonts w:ascii="Times New Roman" w:hAnsi="Times New Roman"/>
        </w:rPr>
        <w:t xml:space="preserve">estimate </w:t>
      </w:r>
      <w:r w:rsidR="000A57EF">
        <w:rPr>
          <w:rFonts w:ascii="Times New Roman" w:hAnsi="Times New Roman"/>
        </w:rPr>
        <w:t xml:space="preserve">that has been referenced </w:t>
      </w:r>
      <w:r w:rsidR="00157CB7">
        <w:rPr>
          <w:rFonts w:ascii="Times New Roman" w:hAnsi="Times New Roman"/>
        </w:rPr>
        <w:t xml:space="preserve">broadly in </w:t>
      </w:r>
      <w:r w:rsidR="00C50524">
        <w:rPr>
          <w:rFonts w:ascii="Times New Roman" w:hAnsi="Times New Roman"/>
        </w:rPr>
        <w:t xml:space="preserve">water quality management </w:t>
      </w:r>
      <w:r w:rsidR="000A57EF">
        <w:rPr>
          <w:rFonts w:ascii="Times New Roman" w:hAnsi="Times New Roman"/>
        </w:rPr>
        <w:t>(</w:t>
      </w:r>
      <w:proofErr w:type="spellStart"/>
      <w:r w:rsidR="000A57EF">
        <w:rPr>
          <w:rFonts w:ascii="Times New Roman" w:hAnsi="Times New Roman"/>
        </w:rPr>
        <w:t>Batiuk</w:t>
      </w:r>
      <w:proofErr w:type="spellEnd"/>
      <w:r w:rsidR="000A57EF">
        <w:rPr>
          <w:rFonts w:ascii="Times New Roman" w:hAnsi="Times New Roman"/>
        </w:rPr>
        <w:t xml:space="preserve"> </w:t>
      </w:r>
      <w:r w:rsidR="004939D7" w:rsidRPr="004939D7">
        <w:rPr>
          <w:rFonts w:ascii="Times New Roman" w:hAnsi="Times New Roman"/>
          <w:i/>
        </w:rPr>
        <w:t>et al</w:t>
      </w:r>
      <w:r w:rsidR="000A57EF">
        <w:rPr>
          <w:rFonts w:ascii="Times New Roman" w:hAnsi="Times New Roman"/>
        </w:rPr>
        <w:t xml:space="preserve">. </w:t>
      </w:r>
      <w:r w:rsidR="00F07462">
        <w:rPr>
          <w:rFonts w:ascii="Times New Roman" w:hAnsi="Times New Roman"/>
        </w:rPr>
        <w:t xml:space="preserve">1992; Dennison </w:t>
      </w:r>
      <w:r w:rsidR="004939D7" w:rsidRPr="004939D7">
        <w:rPr>
          <w:rFonts w:ascii="Times New Roman" w:hAnsi="Times New Roman"/>
          <w:i/>
        </w:rPr>
        <w:t>et al</w:t>
      </w:r>
      <w:r w:rsidR="00F07462">
        <w:rPr>
          <w:rFonts w:ascii="Times New Roman" w:hAnsi="Times New Roman"/>
        </w:rPr>
        <w:t>. 1993;</w:t>
      </w:r>
      <w:r w:rsidR="000A57EF">
        <w:rPr>
          <w:rFonts w:ascii="Times New Roman" w:hAnsi="Times New Roman"/>
        </w:rPr>
        <w:t xml:space="preserve"> Kemp </w:t>
      </w:r>
      <w:r w:rsidR="004939D7" w:rsidRPr="004939D7">
        <w:rPr>
          <w:rFonts w:ascii="Times New Roman" w:hAnsi="Times New Roman"/>
          <w:i/>
        </w:rPr>
        <w:t>et al</w:t>
      </w:r>
      <w:r w:rsidR="000A57EF">
        <w:rPr>
          <w:rFonts w:ascii="Times New Roman" w:hAnsi="Times New Roman"/>
        </w:rPr>
        <w:t xml:space="preserve">. 2004) and locally </w:t>
      </w:r>
      <w:r w:rsidR="001C0DE0">
        <w:rPr>
          <w:rFonts w:ascii="Times New Roman" w:hAnsi="Times New Roman"/>
        </w:rPr>
        <w:t xml:space="preserve">within Florida </w:t>
      </w:r>
      <w:r w:rsidR="00334600">
        <w:rPr>
          <w:rFonts w:ascii="Times New Roman" w:hAnsi="Times New Roman"/>
        </w:rPr>
        <w:t xml:space="preserve">(Dixon and </w:t>
      </w:r>
      <w:proofErr w:type="spellStart"/>
      <w:r w:rsidR="00334600">
        <w:rPr>
          <w:rFonts w:ascii="Times New Roman" w:hAnsi="Times New Roman"/>
        </w:rPr>
        <w:t>Leverone</w:t>
      </w:r>
      <w:proofErr w:type="spellEnd"/>
      <w:r w:rsidR="00334600">
        <w:rPr>
          <w:rFonts w:ascii="Times New Roman" w:hAnsi="Times New Roman"/>
        </w:rPr>
        <w:t xml:space="preserve"> 1995;</w:t>
      </w:r>
      <w:r w:rsidR="000A57EF">
        <w:rPr>
          <w:rFonts w:ascii="Times New Roman" w:hAnsi="Times New Roman"/>
        </w:rPr>
        <w:t xml:space="preserve"> </w:t>
      </w:r>
      <w:r w:rsidR="00334600">
        <w:rPr>
          <w:rFonts w:ascii="Times New Roman" w:hAnsi="Times New Roman"/>
        </w:rPr>
        <w:t xml:space="preserve">US </w:t>
      </w:r>
      <w:r w:rsidR="000A57EF">
        <w:rPr>
          <w:rFonts w:ascii="Times New Roman" w:hAnsi="Times New Roman"/>
        </w:rPr>
        <w:t>EPA 2012)</w:t>
      </w:r>
      <w:r w:rsidR="004B25E1">
        <w:rPr>
          <w:rFonts w:ascii="Times New Roman" w:hAnsi="Times New Roman"/>
        </w:rPr>
        <w:t xml:space="preserve">.  </w:t>
      </w:r>
      <w:r w:rsidR="00157CB7">
        <w:rPr>
          <w:rFonts w:ascii="Times New Roman" w:hAnsi="Times New Roman"/>
        </w:rPr>
        <w:t xml:space="preserve">Light requirements for Tampa Bay were similar to 20% in only </w:t>
      </w:r>
      <w:r w:rsidR="00033103">
        <w:rPr>
          <w:rFonts w:ascii="Times New Roman" w:hAnsi="Times New Roman"/>
        </w:rPr>
        <w:t xml:space="preserve">a few </w:t>
      </w:r>
      <w:r w:rsidR="000A57EF">
        <w:rPr>
          <w:rFonts w:ascii="Times New Roman" w:hAnsi="Times New Roman"/>
        </w:rPr>
        <w:t xml:space="preserve">areas of </w:t>
      </w:r>
      <w:r w:rsidR="00157CB7">
        <w:rPr>
          <w:rFonts w:ascii="Times New Roman" w:hAnsi="Times New Roman"/>
        </w:rPr>
        <w:t xml:space="preserve">the </w:t>
      </w:r>
      <w:r w:rsidR="000A57EF">
        <w:rPr>
          <w:rFonts w:ascii="Times New Roman" w:hAnsi="Times New Roman"/>
        </w:rPr>
        <w:t>Bay.</w:t>
      </w:r>
      <w:r w:rsidR="001C0DE0">
        <w:rPr>
          <w:rFonts w:ascii="Times New Roman" w:hAnsi="Times New Roman"/>
        </w:rPr>
        <w:t xml:space="preserve">  </w:t>
      </w:r>
      <w:r w:rsidR="00E80918">
        <w:rPr>
          <w:rFonts w:ascii="Times New Roman" w:hAnsi="Times New Roman"/>
        </w:rPr>
        <w:t>Given the broad range in published estimates of seagrass light requirements</w:t>
      </w:r>
      <w:r w:rsidR="007B70FD">
        <w:rPr>
          <w:rFonts w:ascii="Times New Roman" w:hAnsi="Times New Roman"/>
        </w:rPr>
        <w:t xml:space="preserve"> (Dennison </w:t>
      </w:r>
      <w:r w:rsidR="00334600">
        <w:rPr>
          <w:rFonts w:ascii="Times New Roman" w:hAnsi="Times New Roman"/>
          <w:i/>
        </w:rPr>
        <w:t>et al.</w:t>
      </w:r>
      <w:r w:rsidR="007B70FD">
        <w:rPr>
          <w:rFonts w:ascii="Times New Roman" w:hAnsi="Times New Roman"/>
        </w:rPr>
        <w:t xml:space="preserve"> 1993)</w:t>
      </w:r>
      <w:r w:rsidR="00E80918">
        <w:rPr>
          <w:rFonts w:ascii="Times New Roman" w:hAnsi="Times New Roman"/>
        </w:rPr>
        <w:t xml:space="preserve">, our estimates </w:t>
      </w:r>
      <w:r w:rsidR="008021D0">
        <w:rPr>
          <w:rFonts w:ascii="Times New Roman" w:hAnsi="Times New Roman"/>
        </w:rPr>
        <w:t xml:space="preserve">are not outside </w:t>
      </w:r>
      <w:r w:rsidR="00E80918">
        <w:rPr>
          <w:rFonts w:ascii="Times New Roman" w:hAnsi="Times New Roman"/>
        </w:rPr>
        <w:t xml:space="preserve">the norm.  Nonetheless, it is useful to consider possible </w:t>
      </w:r>
      <w:r w:rsidR="0062551C">
        <w:rPr>
          <w:rFonts w:ascii="Times New Roman" w:hAnsi="Times New Roman"/>
        </w:rPr>
        <w:t xml:space="preserve">explanations and </w:t>
      </w:r>
      <w:r w:rsidR="001C0DE0">
        <w:rPr>
          <w:rFonts w:ascii="Times New Roman" w:hAnsi="Times New Roman"/>
        </w:rPr>
        <w:t xml:space="preserve">implications </w:t>
      </w:r>
      <w:r w:rsidR="0062551C">
        <w:rPr>
          <w:rFonts w:ascii="Times New Roman" w:hAnsi="Times New Roman"/>
        </w:rPr>
        <w:t xml:space="preserve">associated with </w:t>
      </w:r>
      <w:r w:rsidR="005E4409">
        <w:rPr>
          <w:rFonts w:ascii="Times New Roman" w:hAnsi="Times New Roman"/>
        </w:rPr>
        <w:t>the</w:t>
      </w:r>
      <w:r w:rsidR="00157CB7">
        <w:rPr>
          <w:rFonts w:ascii="Times New Roman" w:hAnsi="Times New Roman"/>
        </w:rPr>
        <w:t>se</w:t>
      </w:r>
      <w:r w:rsidR="005E4409">
        <w:rPr>
          <w:rFonts w:ascii="Times New Roman" w:hAnsi="Times New Roman"/>
        </w:rPr>
        <w:t xml:space="preserve"> results</w:t>
      </w:r>
      <w:r w:rsidR="00E80918">
        <w:rPr>
          <w:rFonts w:ascii="Times New Roman" w:hAnsi="Times New Roman"/>
        </w:rPr>
        <w:t>, especially with respect to the range within our own estimates.</w:t>
      </w:r>
    </w:p>
    <w:p w14:paraId="532F72C1" w14:textId="0E92E2CF" w:rsidR="00C27A11" w:rsidRDefault="00824EA1" w:rsidP="0007438C">
      <w:pPr>
        <w:spacing w:before="0" w:after="0" w:line="360" w:lineRule="auto"/>
        <w:ind w:firstLine="720"/>
        <w:rPr>
          <w:rFonts w:ascii="Times New Roman" w:hAnsi="Times New Roman"/>
        </w:rPr>
      </w:pPr>
      <w:r>
        <w:rPr>
          <w:rFonts w:ascii="Times New Roman" w:hAnsi="Times New Roman"/>
        </w:rPr>
        <w:t xml:space="preserve">Some of the differences </w:t>
      </w:r>
      <w:r w:rsidR="009C3EB8">
        <w:rPr>
          <w:rFonts w:ascii="Times New Roman" w:hAnsi="Times New Roman"/>
        </w:rPr>
        <w:t xml:space="preserve">in light requirements </w:t>
      </w:r>
      <w:r>
        <w:rPr>
          <w:rFonts w:ascii="Times New Roman" w:hAnsi="Times New Roman"/>
        </w:rPr>
        <w:t xml:space="preserve">that </w:t>
      </w:r>
      <w:r w:rsidR="00032B50">
        <w:rPr>
          <w:rFonts w:ascii="Times New Roman" w:hAnsi="Times New Roman"/>
        </w:rPr>
        <w:t xml:space="preserve">we </w:t>
      </w:r>
      <w:r>
        <w:rPr>
          <w:rFonts w:ascii="Times New Roman" w:hAnsi="Times New Roman"/>
        </w:rPr>
        <w:t xml:space="preserve">observed may relate to species </w:t>
      </w:r>
      <w:r w:rsidR="00E80918">
        <w:rPr>
          <w:rFonts w:ascii="Times New Roman" w:hAnsi="Times New Roman"/>
        </w:rPr>
        <w:t>composition,</w:t>
      </w:r>
      <w:r w:rsidR="000C59A2">
        <w:rPr>
          <w:rFonts w:ascii="Times New Roman" w:hAnsi="Times New Roman"/>
        </w:rPr>
        <w:t xml:space="preserve"> since the physiology of seagrass species is far from invariant</w:t>
      </w:r>
      <w:r>
        <w:rPr>
          <w:rFonts w:ascii="Times New Roman" w:hAnsi="Times New Roman"/>
        </w:rPr>
        <w:t xml:space="preserve">.  </w:t>
      </w:r>
      <w:r w:rsidRPr="00997053">
        <w:rPr>
          <w:rFonts w:ascii="Times New Roman" w:hAnsi="Times New Roman"/>
        </w:rPr>
        <w:t xml:space="preserve">For example, </w:t>
      </w:r>
      <w:proofErr w:type="spellStart"/>
      <w:r w:rsidRPr="002D75BF">
        <w:rPr>
          <w:rFonts w:ascii="Times New Roman" w:hAnsi="Times New Roman"/>
          <w:i/>
        </w:rPr>
        <w:t>Halodule</w:t>
      </w:r>
      <w:proofErr w:type="spellEnd"/>
      <w:r w:rsidRPr="002D75BF">
        <w:rPr>
          <w:rFonts w:ascii="Times New Roman" w:hAnsi="Times New Roman"/>
          <w:i/>
        </w:rPr>
        <w:t xml:space="preserve"> </w:t>
      </w:r>
      <w:proofErr w:type="spellStart"/>
      <w:r w:rsidRPr="002D75BF">
        <w:rPr>
          <w:rFonts w:ascii="Times New Roman" w:hAnsi="Times New Roman"/>
          <w:i/>
        </w:rPr>
        <w:t>wrightii</w:t>
      </w:r>
      <w:proofErr w:type="spellEnd"/>
      <w:r w:rsidRPr="00997053">
        <w:rPr>
          <w:rFonts w:ascii="Times New Roman" w:hAnsi="Times New Roman"/>
        </w:rPr>
        <w:t xml:space="preserve"> is the most abundant seagrass in </w:t>
      </w:r>
      <w:r w:rsidR="00A96EC0">
        <w:rPr>
          <w:rFonts w:ascii="Times New Roman" w:hAnsi="Times New Roman"/>
        </w:rPr>
        <w:t xml:space="preserve">western </w:t>
      </w:r>
      <w:r w:rsidRPr="00997053">
        <w:rPr>
          <w:rFonts w:ascii="Times New Roman" w:hAnsi="Times New Roman"/>
        </w:rPr>
        <w:t xml:space="preserve">Choctawhatchee Bay </w:t>
      </w:r>
      <w:r w:rsidR="00050E26">
        <w:rPr>
          <w:rFonts w:ascii="Times New Roman" w:hAnsi="Times New Roman"/>
        </w:rPr>
        <w:t>(</w:t>
      </w:r>
      <w:proofErr w:type="spellStart"/>
      <w:r w:rsidR="00050E26">
        <w:rPr>
          <w:rFonts w:ascii="Times New Roman" w:hAnsi="Times New Roman"/>
        </w:rPr>
        <w:t>Yarbro</w:t>
      </w:r>
      <w:proofErr w:type="spellEnd"/>
      <w:r w:rsidR="00050E26">
        <w:rPr>
          <w:rFonts w:ascii="Times New Roman" w:hAnsi="Times New Roman"/>
        </w:rPr>
        <w:t xml:space="preserve"> and Carlson 2015)</w:t>
      </w:r>
      <w:r w:rsidR="00A96EC0">
        <w:rPr>
          <w:rFonts w:ascii="Times New Roman" w:hAnsi="Times New Roman"/>
        </w:rPr>
        <w:t xml:space="preserve"> </w:t>
      </w:r>
      <w:r w:rsidR="00A96EC0" w:rsidRPr="00BE50A3">
        <w:rPr>
          <w:rFonts w:ascii="Times New Roman" w:hAnsi="Times New Roman"/>
        </w:rPr>
        <w:t>and</w:t>
      </w:r>
      <w:r w:rsidR="00A96EC0">
        <w:rPr>
          <w:rFonts w:ascii="Times New Roman" w:hAnsi="Times New Roman"/>
          <w:i/>
        </w:rPr>
        <w:t xml:space="preserve"> </w:t>
      </w:r>
      <w:r w:rsidR="00C27A11">
        <w:rPr>
          <w:rFonts w:ascii="Times New Roman" w:hAnsi="Times New Roman"/>
        </w:rPr>
        <w:t xml:space="preserve">has </w:t>
      </w:r>
      <w:r w:rsidR="009C3EB8">
        <w:rPr>
          <w:rFonts w:ascii="Times New Roman" w:hAnsi="Times New Roman"/>
        </w:rPr>
        <w:t>higher light requirements than several other ab</w:t>
      </w:r>
      <w:r w:rsidR="009C3EB8" w:rsidRPr="0007438C">
        <w:rPr>
          <w:rFonts w:ascii="Times New Roman" w:hAnsi="Times New Roman"/>
        </w:rPr>
        <w:t>undant species in Florida (</w:t>
      </w:r>
      <w:r w:rsidR="005A0B95" w:rsidRPr="0007438C">
        <w:rPr>
          <w:rFonts w:ascii="Times New Roman" w:hAnsi="Times New Roman"/>
        </w:rPr>
        <w:t xml:space="preserve">Choice </w:t>
      </w:r>
      <w:r w:rsidR="004939D7" w:rsidRPr="004939D7">
        <w:rPr>
          <w:rFonts w:ascii="Times New Roman" w:hAnsi="Times New Roman"/>
          <w:i/>
        </w:rPr>
        <w:t>et al</w:t>
      </w:r>
      <w:r w:rsidR="005A0B95" w:rsidRPr="0007438C">
        <w:rPr>
          <w:rFonts w:ascii="Times New Roman" w:hAnsi="Times New Roman"/>
        </w:rPr>
        <w:t xml:space="preserve">. 2014) including </w:t>
      </w:r>
      <w:proofErr w:type="spellStart"/>
      <w:r w:rsidR="005A0B95" w:rsidRPr="00BE50A3">
        <w:rPr>
          <w:rFonts w:ascii="Times New Roman" w:hAnsi="Times New Roman"/>
          <w:i/>
        </w:rPr>
        <w:t>Thalassia</w:t>
      </w:r>
      <w:proofErr w:type="spellEnd"/>
      <w:r w:rsidR="005A0B95" w:rsidRPr="00BE50A3">
        <w:rPr>
          <w:rFonts w:ascii="Times New Roman" w:hAnsi="Times New Roman"/>
          <w:i/>
        </w:rPr>
        <w:t xml:space="preserve"> </w:t>
      </w:r>
      <w:proofErr w:type="spellStart"/>
      <w:r w:rsidR="005A0B95" w:rsidRPr="00BE50A3">
        <w:rPr>
          <w:rFonts w:ascii="Times New Roman" w:hAnsi="Times New Roman"/>
          <w:i/>
        </w:rPr>
        <w:t>testudinum</w:t>
      </w:r>
      <w:proofErr w:type="spellEnd"/>
      <w:r w:rsidR="00A96EC0" w:rsidRPr="0007438C">
        <w:rPr>
          <w:rFonts w:ascii="Times New Roman" w:hAnsi="Times New Roman"/>
        </w:rPr>
        <w:t>,</w:t>
      </w:r>
      <w:r w:rsidR="00032B50" w:rsidRPr="00BE50A3">
        <w:rPr>
          <w:rFonts w:ascii="Times New Roman" w:hAnsi="Times New Roman"/>
        </w:rPr>
        <w:t xml:space="preserve"> which </w:t>
      </w:r>
      <w:r w:rsidR="00E80918">
        <w:rPr>
          <w:rFonts w:ascii="Times New Roman" w:hAnsi="Times New Roman"/>
        </w:rPr>
        <w:t xml:space="preserve">dominates </w:t>
      </w:r>
      <w:r w:rsidR="00A96EC0" w:rsidRPr="00BE50A3">
        <w:rPr>
          <w:rFonts w:ascii="Times New Roman" w:hAnsi="Times New Roman"/>
        </w:rPr>
        <w:t xml:space="preserve">the more oceanic areas of </w:t>
      </w:r>
      <w:r w:rsidR="00032B50" w:rsidRPr="00BE50A3">
        <w:rPr>
          <w:rFonts w:ascii="Times New Roman" w:hAnsi="Times New Roman"/>
        </w:rPr>
        <w:t>Tampa Bay.</w:t>
      </w:r>
      <w:r w:rsidR="00A96EC0" w:rsidRPr="00BE50A3">
        <w:rPr>
          <w:rFonts w:ascii="Times New Roman" w:hAnsi="Times New Roman"/>
        </w:rPr>
        <w:t xml:space="preserve">  </w:t>
      </w:r>
      <w:r w:rsidR="00FF2673">
        <w:rPr>
          <w:rFonts w:ascii="Times New Roman" w:hAnsi="Times New Roman"/>
        </w:rPr>
        <w:t xml:space="preserve">Choice </w:t>
      </w:r>
      <w:r w:rsidR="004939D7" w:rsidRPr="004939D7">
        <w:rPr>
          <w:rFonts w:ascii="Times New Roman" w:hAnsi="Times New Roman"/>
          <w:i/>
        </w:rPr>
        <w:t>et al</w:t>
      </w:r>
      <w:r w:rsidR="00FF2673">
        <w:rPr>
          <w:rFonts w:ascii="Times New Roman" w:hAnsi="Times New Roman"/>
        </w:rPr>
        <w:t>. (2014) found that l</w:t>
      </w:r>
      <w:r w:rsidR="00FF2673" w:rsidRPr="00BE50A3">
        <w:rPr>
          <w:rFonts w:ascii="Times New Roman" w:hAnsi="Times New Roman"/>
        </w:rPr>
        <w:t xml:space="preserve">ight requirements </w:t>
      </w:r>
      <w:r w:rsidR="00FF2673">
        <w:rPr>
          <w:rFonts w:ascii="Times New Roman" w:hAnsi="Times New Roman"/>
        </w:rPr>
        <w:t xml:space="preserve">for </w:t>
      </w:r>
      <w:proofErr w:type="spellStart"/>
      <w:r w:rsidR="00032B50" w:rsidRPr="00BE50A3">
        <w:rPr>
          <w:rFonts w:ascii="Times New Roman" w:hAnsi="Times New Roman"/>
          <w:i/>
        </w:rPr>
        <w:t>Syringodium</w:t>
      </w:r>
      <w:proofErr w:type="spellEnd"/>
      <w:r w:rsidR="00032B50" w:rsidRPr="00BE50A3">
        <w:rPr>
          <w:rFonts w:ascii="Times New Roman" w:hAnsi="Times New Roman"/>
          <w:i/>
        </w:rPr>
        <w:t xml:space="preserve"> </w:t>
      </w:r>
      <w:proofErr w:type="spellStart"/>
      <w:r w:rsidR="00032B50" w:rsidRPr="00BE50A3">
        <w:rPr>
          <w:rFonts w:ascii="Times New Roman" w:hAnsi="Times New Roman"/>
          <w:i/>
        </w:rPr>
        <w:t>filiforme</w:t>
      </w:r>
      <w:proofErr w:type="spellEnd"/>
      <w:r w:rsidR="00C27A11" w:rsidRPr="00BE50A3">
        <w:rPr>
          <w:rFonts w:ascii="Times New Roman" w:hAnsi="Times New Roman"/>
        </w:rPr>
        <w:t xml:space="preserve"> </w:t>
      </w:r>
      <w:r w:rsidR="00FF2673">
        <w:rPr>
          <w:rFonts w:ascii="Times New Roman" w:hAnsi="Times New Roman"/>
        </w:rPr>
        <w:t xml:space="preserve">were much less, </w:t>
      </w:r>
      <w:r w:rsidR="00032B50" w:rsidRPr="00BE50A3">
        <w:rPr>
          <w:rFonts w:ascii="Times New Roman" w:hAnsi="Times New Roman"/>
        </w:rPr>
        <w:t>as low as 8-15 % SI</w:t>
      </w:r>
      <w:r w:rsidR="00FF2673">
        <w:rPr>
          <w:rFonts w:ascii="Times New Roman" w:hAnsi="Times New Roman"/>
        </w:rPr>
        <w:t>,</w:t>
      </w:r>
      <w:r w:rsidR="00032B50" w:rsidRPr="00BE50A3">
        <w:rPr>
          <w:rFonts w:ascii="Times New Roman" w:hAnsi="Times New Roman"/>
        </w:rPr>
        <w:t xml:space="preserve"> </w:t>
      </w:r>
      <w:r w:rsidR="00FF2673">
        <w:rPr>
          <w:rFonts w:ascii="Times New Roman" w:hAnsi="Times New Roman"/>
        </w:rPr>
        <w:t>although</w:t>
      </w:r>
      <w:r w:rsidR="00D6040A">
        <w:rPr>
          <w:rFonts w:ascii="Times New Roman" w:hAnsi="Times New Roman"/>
        </w:rPr>
        <w:t xml:space="preserve"> </w:t>
      </w:r>
      <w:proofErr w:type="spellStart"/>
      <w:r w:rsidR="00C27A11" w:rsidRPr="00BE50A3">
        <w:rPr>
          <w:rFonts w:ascii="Times New Roman" w:hAnsi="Times New Roman"/>
        </w:rPr>
        <w:t>Kenworthy</w:t>
      </w:r>
      <w:proofErr w:type="spellEnd"/>
      <w:r w:rsidR="00C27A11" w:rsidRPr="00BE50A3">
        <w:rPr>
          <w:rFonts w:ascii="Times New Roman" w:hAnsi="Times New Roman"/>
        </w:rPr>
        <w:t xml:space="preserve"> (1993) found </w:t>
      </w:r>
      <w:r w:rsidR="00FF2673">
        <w:rPr>
          <w:rFonts w:ascii="Times New Roman" w:hAnsi="Times New Roman"/>
        </w:rPr>
        <w:t xml:space="preserve">that </w:t>
      </w:r>
      <w:r w:rsidR="00C27A11" w:rsidRPr="00BE50A3">
        <w:rPr>
          <w:rFonts w:ascii="Times New Roman" w:hAnsi="Times New Roman"/>
        </w:rPr>
        <w:t xml:space="preserve">the depth distribution of </w:t>
      </w:r>
      <w:r w:rsidR="00C27A11" w:rsidRPr="00BE50A3">
        <w:rPr>
          <w:rFonts w:ascii="Times New Roman" w:hAnsi="Times New Roman"/>
          <w:i/>
        </w:rPr>
        <w:t xml:space="preserve">H. </w:t>
      </w:r>
      <w:proofErr w:type="spellStart"/>
      <w:r w:rsidR="00C27A11" w:rsidRPr="00BE50A3">
        <w:rPr>
          <w:rFonts w:ascii="Times New Roman" w:hAnsi="Times New Roman"/>
          <w:i/>
        </w:rPr>
        <w:t>wrightii</w:t>
      </w:r>
      <w:proofErr w:type="spellEnd"/>
      <w:r w:rsidR="00C27A11" w:rsidRPr="00BE50A3">
        <w:rPr>
          <w:rFonts w:ascii="Times New Roman" w:hAnsi="Times New Roman"/>
        </w:rPr>
        <w:t xml:space="preserve"> and </w:t>
      </w:r>
      <w:r w:rsidR="00C27A11" w:rsidRPr="00BE50A3">
        <w:rPr>
          <w:rFonts w:ascii="Times New Roman" w:hAnsi="Times New Roman"/>
          <w:i/>
        </w:rPr>
        <w:t xml:space="preserve">S. </w:t>
      </w:r>
      <w:proofErr w:type="spellStart"/>
      <w:r w:rsidR="00C27A11" w:rsidRPr="00BE50A3">
        <w:rPr>
          <w:rFonts w:ascii="Times New Roman" w:hAnsi="Times New Roman"/>
          <w:i/>
        </w:rPr>
        <w:t>filiforme</w:t>
      </w:r>
      <w:proofErr w:type="spellEnd"/>
      <w:r w:rsidR="00C27A11" w:rsidRPr="00BE50A3">
        <w:rPr>
          <w:rFonts w:ascii="Times New Roman" w:hAnsi="Times New Roman"/>
        </w:rPr>
        <w:t xml:space="preserve"> </w:t>
      </w:r>
      <w:r w:rsidR="00FF2673">
        <w:rPr>
          <w:rFonts w:ascii="Times New Roman" w:hAnsi="Times New Roman"/>
        </w:rPr>
        <w:t xml:space="preserve">were </w:t>
      </w:r>
      <w:r w:rsidR="00C27A11" w:rsidRPr="00BE50A3">
        <w:rPr>
          <w:rFonts w:ascii="Times New Roman" w:hAnsi="Times New Roman"/>
        </w:rPr>
        <w:t>similar in the lower Indian River Lagoon</w:t>
      </w:r>
      <w:r w:rsidR="00FF2673">
        <w:rPr>
          <w:rFonts w:ascii="Times New Roman" w:hAnsi="Times New Roman"/>
        </w:rPr>
        <w:t xml:space="preserve">, implying their light requirements </w:t>
      </w:r>
      <w:r w:rsidR="00D6040A">
        <w:rPr>
          <w:rFonts w:ascii="Times New Roman" w:hAnsi="Times New Roman"/>
        </w:rPr>
        <w:t xml:space="preserve">may be </w:t>
      </w:r>
      <w:r w:rsidR="00FF2673">
        <w:rPr>
          <w:rFonts w:ascii="Times New Roman" w:hAnsi="Times New Roman"/>
        </w:rPr>
        <w:t>similar</w:t>
      </w:r>
      <w:r w:rsidR="00C27A11" w:rsidRPr="00BE50A3">
        <w:rPr>
          <w:rFonts w:ascii="Times New Roman" w:hAnsi="Times New Roman"/>
        </w:rPr>
        <w:t xml:space="preserve">.  Estimates of light requirements for several species of </w:t>
      </w:r>
      <w:proofErr w:type="spellStart"/>
      <w:r w:rsidR="00C27A11" w:rsidRPr="00BE50A3">
        <w:rPr>
          <w:rFonts w:ascii="Times New Roman" w:hAnsi="Times New Roman"/>
          <w:i/>
        </w:rPr>
        <w:t>Halophila</w:t>
      </w:r>
      <w:proofErr w:type="spellEnd"/>
      <w:r w:rsidR="00C27A11" w:rsidRPr="00BE50A3">
        <w:rPr>
          <w:rFonts w:ascii="Times New Roman" w:hAnsi="Times New Roman"/>
        </w:rPr>
        <w:t xml:space="preserve"> indicate a potential to grow at 5% SI or less (</w:t>
      </w:r>
      <w:proofErr w:type="spellStart"/>
      <w:r w:rsidR="00C27A11" w:rsidRPr="00BE50A3">
        <w:rPr>
          <w:rFonts w:ascii="Times New Roman" w:hAnsi="Times New Roman"/>
        </w:rPr>
        <w:t>Kenworthy</w:t>
      </w:r>
      <w:proofErr w:type="spellEnd"/>
      <w:r w:rsidR="00C27A11" w:rsidRPr="00BE50A3">
        <w:rPr>
          <w:rFonts w:ascii="Times New Roman" w:hAnsi="Times New Roman"/>
        </w:rPr>
        <w:t xml:space="preserve"> </w:t>
      </w:r>
      <w:r w:rsidR="00535E9C">
        <w:rPr>
          <w:rFonts w:ascii="Times New Roman" w:hAnsi="Times New Roman"/>
        </w:rPr>
        <w:t xml:space="preserve">and </w:t>
      </w:r>
      <w:proofErr w:type="spellStart"/>
      <w:r w:rsidR="00535E9C">
        <w:rPr>
          <w:rFonts w:ascii="Times New Roman" w:hAnsi="Times New Roman"/>
        </w:rPr>
        <w:t>Haunert</w:t>
      </w:r>
      <w:proofErr w:type="spellEnd"/>
      <w:r w:rsidR="00C27A11" w:rsidRPr="00BE50A3">
        <w:rPr>
          <w:rFonts w:ascii="Times New Roman" w:hAnsi="Times New Roman"/>
        </w:rPr>
        <w:t xml:space="preserve"> 1991), consistent with some of our </w:t>
      </w:r>
      <w:r w:rsidR="00D6040A">
        <w:rPr>
          <w:rFonts w:ascii="Times New Roman" w:hAnsi="Times New Roman"/>
        </w:rPr>
        <w:t xml:space="preserve">lowest </w:t>
      </w:r>
      <w:r w:rsidR="00C27A11" w:rsidRPr="00BE50A3">
        <w:rPr>
          <w:rFonts w:ascii="Times New Roman" w:hAnsi="Times New Roman"/>
        </w:rPr>
        <w:t>estimates from Lower Indian River Lagoon (</w:t>
      </w:r>
      <w:r w:rsidR="004536FC">
        <w:rPr>
          <w:rFonts w:ascii="Times New Roman" w:hAnsi="Times New Roman"/>
        </w:rPr>
        <w:t>Fig.</w:t>
      </w:r>
      <w:r w:rsidR="00C27A11" w:rsidRPr="00BE50A3">
        <w:rPr>
          <w:rFonts w:ascii="Times New Roman" w:hAnsi="Times New Roman"/>
        </w:rPr>
        <w:t xml:space="preserve"> 9).</w:t>
      </w:r>
      <w:r w:rsidR="00947369">
        <w:rPr>
          <w:rFonts w:ascii="Times New Roman" w:hAnsi="Times New Roman"/>
        </w:rPr>
        <w:t xml:space="preserve">  </w:t>
      </w:r>
      <w:r w:rsidR="00206C6E">
        <w:rPr>
          <w:rFonts w:ascii="Times New Roman" w:hAnsi="Times New Roman"/>
        </w:rPr>
        <w:t xml:space="preserve">Neither </w:t>
      </w:r>
      <w:r w:rsidR="00947369" w:rsidRPr="00BE50A3">
        <w:rPr>
          <w:rFonts w:ascii="Times New Roman" w:hAnsi="Times New Roman"/>
          <w:i/>
        </w:rPr>
        <w:t xml:space="preserve">S. </w:t>
      </w:r>
      <w:proofErr w:type="spellStart"/>
      <w:r w:rsidR="00947369" w:rsidRPr="00BE50A3">
        <w:rPr>
          <w:rFonts w:ascii="Times New Roman" w:hAnsi="Times New Roman"/>
          <w:i/>
        </w:rPr>
        <w:t>filiforme</w:t>
      </w:r>
      <w:proofErr w:type="spellEnd"/>
      <w:r w:rsidR="00947369">
        <w:rPr>
          <w:rFonts w:ascii="Times New Roman" w:hAnsi="Times New Roman"/>
        </w:rPr>
        <w:t xml:space="preserve"> </w:t>
      </w:r>
      <w:r w:rsidR="00206C6E">
        <w:rPr>
          <w:rFonts w:ascii="Times New Roman" w:hAnsi="Times New Roman"/>
        </w:rPr>
        <w:t xml:space="preserve">nor any of the </w:t>
      </w:r>
      <w:proofErr w:type="spellStart"/>
      <w:r w:rsidR="00947369" w:rsidRPr="00BE50A3">
        <w:rPr>
          <w:rFonts w:ascii="Times New Roman" w:hAnsi="Times New Roman"/>
          <w:i/>
        </w:rPr>
        <w:t>Halophila</w:t>
      </w:r>
      <w:proofErr w:type="spellEnd"/>
      <w:r w:rsidR="00947369">
        <w:rPr>
          <w:rFonts w:ascii="Times New Roman" w:hAnsi="Times New Roman"/>
        </w:rPr>
        <w:t xml:space="preserve"> spp. appear to be </w:t>
      </w:r>
      <w:r w:rsidR="000636C8">
        <w:rPr>
          <w:rFonts w:ascii="Times New Roman" w:hAnsi="Times New Roman"/>
        </w:rPr>
        <w:t xml:space="preserve">dominant </w:t>
      </w:r>
      <w:r w:rsidR="00947369">
        <w:rPr>
          <w:rFonts w:ascii="Times New Roman" w:hAnsi="Times New Roman"/>
        </w:rPr>
        <w:t xml:space="preserve">species in Tampa Bay or Choctawhatchee Bay, perhaps limiting </w:t>
      </w:r>
      <w:r w:rsidR="00D6040A">
        <w:rPr>
          <w:rFonts w:ascii="Times New Roman" w:hAnsi="Times New Roman"/>
        </w:rPr>
        <w:t xml:space="preserve">seagrass </w:t>
      </w:r>
      <w:r w:rsidR="00947369">
        <w:rPr>
          <w:rFonts w:ascii="Times New Roman" w:hAnsi="Times New Roman"/>
        </w:rPr>
        <w:t xml:space="preserve">distributions </w:t>
      </w:r>
      <w:r w:rsidR="00D6040A">
        <w:rPr>
          <w:rFonts w:ascii="Times New Roman" w:hAnsi="Times New Roman"/>
        </w:rPr>
        <w:t xml:space="preserve">in those estuaries </w:t>
      </w:r>
      <w:r w:rsidR="00947369">
        <w:rPr>
          <w:rFonts w:ascii="Times New Roman" w:hAnsi="Times New Roman"/>
        </w:rPr>
        <w:t xml:space="preserve">to higher light environments </w:t>
      </w:r>
      <w:r w:rsidR="00D6040A">
        <w:rPr>
          <w:rFonts w:ascii="Times New Roman" w:hAnsi="Times New Roman"/>
        </w:rPr>
        <w:t xml:space="preserve">compared with </w:t>
      </w:r>
      <w:r w:rsidR="00947369">
        <w:rPr>
          <w:rFonts w:ascii="Times New Roman" w:hAnsi="Times New Roman"/>
        </w:rPr>
        <w:t>lower Indian River Lagoon.</w:t>
      </w:r>
      <w:r w:rsidR="00FF6492">
        <w:rPr>
          <w:rFonts w:ascii="Times New Roman" w:hAnsi="Times New Roman"/>
        </w:rPr>
        <w:t xml:space="preserve">  Although we cannot be certain the extent to which species composition can explain the differences that we observed</w:t>
      </w:r>
      <w:r w:rsidR="009C2DE1">
        <w:rPr>
          <w:rFonts w:ascii="Times New Roman" w:hAnsi="Times New Roman"/>
        </w:rPr>
        <w:t xml:space="preserve"> in %SI at the depth of colonization</w:t>
      </w:r>
      <w:r w:rsidR="00FF6492">
        <w:rPr>
          <w:rFonts w:ascii="Times New Roman" w:hAnsi="Times New Roman"/>
        </w:rPr>
        <w:t xml:space="preserve">, the key observation is that differences </w:t>
      </w:r>
      <w:r w:rsidR="009C2DE1">
        <w:rPr>
          <w:rFonts w:ascii="Times New Roman" w:hAnsi="Times New Roman"/>
        </w:rPr>
        <w:t xml:space="preserve">were observed, that seagrass species vary in their physiology and responses to a range </w:t>
      </w:r>
      <w:r w:rsidR="009C2DE1">
        <w:rPr>
          <w:rFonts w:ascii="Times New Roman" w:hAnsi="Times New Roman"/>
        </w:rPr>
        <w:lastRenderedPageBreak/>
        <w:t>of factors, and therefore, that it may be useful to understand and manage seagrass habitats utilizing local information where possible.</w:t>
      </w:r>
      <w:r w:rsidR="00617ECB">
        <w:rPr>
          <w:rFonts w:ascii="Times New Roman" w:hAnsi="Times New Roman"/>
        </w:rPr>
        <w:t xml:space="preserve">  Another consideration related to species composition is that our estimates are likely to be driven by the deepest growing species.  Water clarity changes could alter competitive relationships </w:t>
      </w:r>
      <w:r w:rsidR="0013495A">
        <w:rPr>
          <w:rFonts w:ascii="Times New Roman" w:hAnsi="Times New Roman"/>
        </w:rPr>
        <w:t xml:space="preserve">among species </w:t>
      </w:r>
      <w:r w:rsidR="00617ECB">
        <w:rPr>
          <w:rFonts w:ascii="Times New Roman" w:hAnsi="Times New Roman"/>
        </w:rPr>
        <w:t xml:space="preserve">within the </w:t>
      </w:r>
      <w:proofErr w:type="spellStart"/>
      <w:r w:rsidR="00617ECB">
        <w:rPr>
          <w:rFonts w:ascii="Times New Roman" w:hAnsi="Times New Roman"/>
        </w:rPr>
        <w:t>mappable</w:t>
      </w:r>
      <w:proofErr w:type="spellEnd"/>
      <w:r w:rsidR="00617ECB">
        <w:rPr>
          <w:rFonts w:ascii="Times New Roman" w:hAnsi="Times New Roman"/>
        </w:rPr>
        <w:t xml:space="preserve"> seagrass area, which would not be apparent in our analysis.</w:t>
      </w:r>
    </w:p>
    <w:p w14:paraId="5E193E31" w14:textId="5841EC24" w:rsidR="00C27A11" w:rsidRPr="00D6040A" w:rsidRDefault="009C2DE1" w:rsidP="0007438C">
      <w:pPr>
        <w:spacing w:before="0" w:after="0" w:line="360" w:lineRule="auto"/>
        <w:ind w:firstLine="720"/>
        <w:rPr>
          <w:rFonts w:ascii="Times New Roman" w:hAnsi="Times New Roman"/>
          <w:u w:val="single"/>
        </w:rPr>
      </w:pPr>
      <w:r>
        <w:rPr>
          <w:rFonts w:ascii="Times New Roman" w:hAnsi="Times New Roman"/>
        </w:rPr>
        <w:t>Our estimates of %</w:t>
      </w:r>
      <w:r w:rsidR="00C77EA3">
        <w:rPr>
          <w:rFonts w:ascii="Times New Roman" w:hAnsi="Times New Roman"/>
        </w:rPr>
        <w:t xml:space="preserve"> </w:t>
      </w:r>
      <w:r>
        <w:rPr>
          <w:rFonts w:ascii="Times New Roman" w:hAnsi="Times New Roman"/>
        </w:rPr>
        <w:t xml:space="preserve">SI at the depth of colonization necessarily also depend on our approach to estimating depth of colonization, as do others in the literature.  </w:t>
      </w:r>
      <w:r w:rsidR="008929F9">
        <w:rPr>
          <w:rFonts w:ascii="Times New Roman" w:hAnsi="Times New Roman"/>
        </w:rPr>
        <w:t>D</w:t>
      </w:r>
      <w:r>
        <w:rPr>
          <w:rFonts w:ascii="Times New Roman" w:hAnsi="Times New Roman"/>
        </w:rPr>
        <w:t xml:space="preserve">epth of colonization </w:t>
      </w:r>
      <w:r w:rsidR="008929F9">
        <w:rPr>
          <w:rFonts w:ascii="Times New Roman" w:hAnsi="Times New Roman"/>
        </w:rPr>
        <w:t xml:space="preserve">is a reference point along a gradient of decreasing seagrass cover (presumably) associated with increasing light limitation and related physiological stress (e.g., </w:t>
      </w:r>
      <w:r w:rsidR="004536FC">
        <w:rPr>
          <w:rFonts w:ascii="Times New Roman" w:hAnsi="Times New Roman"/>
        </w:rPr>
        <w:t>Fig.</w:t>
      </w:r>
      <w:r w:rsidR="008929F9">
        <w:rPr>
          <w:rFonts w:ascii="Times New Roman" w:hAnsi="Times New Roman"/>
        </w:rPr>
        <w:t xml:space="preserve"> 3 in </w:t>
      </w:r>
      <w:proofErr w:type="spellStart"/>
      <w:r w:rsidR="008929F9">
        <w:rPr>
          <w:rFonts w:ascii="Times New Roman" w:hAnsi="Times New Roman"/>
        </w:rPr>
        <w:t>Hemminga</w:t>
      </w:r>
      <w:proofErr w:type="spellEnd"/>
      <w:r w:rsidR="008929F9">
        <w:rPr>
          <w:rFonts w:ascii="Times New Roman" w:hAnsi="Times New Roman"/>
        </w:rPr>
        <w:t xml:space="preserve"> 1998).</w:t>
      </w:r>
      <w:r w:rsidR="00C77EA3">
        <w:rPr>
          <w:rFonts w:ascii="Times New Roman" w:hAnsi="Times New Roman"/>
        </w:rPr>
        <w:t xml:space="preserve">  In some studies, percent cover was estimated </w:t>
      </w:r>
      <w:r w:rsidR="00540CE5">
        <w:rPr>
          <w:rFonts w:ascii="Times New Roman" w:hAnsi="Times New Roman"/>
        </w:rPr>
        <w:t xml:space="preserve">by diver </w:t>
      </w:r>
      <w:r w:rsidR="00C77EA3">
        <w:rPr>
          <w:rFonts w:ascii="Times New Roman" w:hAnsi="Times New Roman"/>
        </w:rPr>
        <w:t xml:space="preserve">observation (Choice </w:t>
      </w:r>
      <w:r w:rsidR="004939D7" w:rsidRPr="004939D7">
        <w:rPr>
          <w:rFonts w:ascii="Times New Roman" w:hAnsi="Times New Roman"/>
          <w:i/>
        </w:rPr>
        <w:t>et al</w:t>
      </w:r>
      <w:r w:rsidR="00C77EA3">
        <w:rPr>
          <w:rFonts w:ascii="Times New Roman" w:hAnsi="Times New Roman"/>
        </w:rPr>
        <w:t xml:space="preserve">. 2014), enabling a statistical approach (e.g., moving split window) that directly resolves a threshold </w:t>
      </w:r>
      <w:r w:rsidR="009D4843">
        <w:rPr>
          <w:rFonts w:ascii="Times New Roman" w:hAnsi="Times New Roman"/>
        </w:rPr>
        <w:t xml:space="preserve">for rapid decline </w:t>
      </w:r>
      <w:r w:rsidR="00C77EA3">
        <w:rPr>
          <w:rFonts w:ascii="Times New Roman" w:hAnsi="Times New Roman"/>
        </w:rPr>
        <w:t xml:space="preserve">in percent cover with respect to % SI at the scale of a single quadrat.  To scale up the analysis, we </w:t>
      </w:r>
      <w:r w:rsidR="00540CE5">
        <w:rPr>
          <w:rFonts w:ascii="Times New Roman" w:hAnsi="Times New Roman"/>
        </w:rPr>
        <w:t xml:space="preserve">needed to use </w:t>
      </w:r>
      <w:r w:rsidR="00C77EA3">
        <w:rPr>
          <w:rFonts w:ascii="Times New Roman" w:hAnsi="Times New Roman"/>
        </w:rPr>
        <w:t>seagrass coverage</w:t>
      </w:r>
      <w:r w:rsidR="00540CE5">
        <w:rPr>
          <w:rFonts w:ascii="Times New Roman" w:hAnsi="Times New Roman"/>
        </w:rPr>
        <w:t xml:space="preserve"> maps based on </w:t>
      </w:r>
      <w:r w:rsidR="00C77EA3">
        <w:rPr>
          <w:rFonts w:ascii="Times New Roman" w:hAnsi="Times New Roman"/>
        </w:rPr>
        <w:t>photointerpretation</w:t>
      </w:r>
      <w:r w:rsidR="00540CE5">
        <w:rPr>
          <w:rFonts w:ascii="Times New Roman" w:hAnsi="Times New Roman"/>
        </w:rPr>
        <w:t xml:space="preserve"> which necessar</w:t>
      </w:r>
      <w:r w:rsidR="00F631AC">
        <w:rPr>
          <w:rFonts w:ascii="Times New Roman" w:hAnsi="Times New Roman"/>
        </w:rPr>
        <w:t>il</w:t>
      </w:r>
      <w:r w:rsidR="00540CE5">
        <w:rPr>
          <w:rFonts w:ascii="Times New Roman" w:hAnsi="Times New Roman"/>
        </w:rPr>
        <w:t>y imposes a binary classification (present/absent)</w:t>
      </w:r>
      <w:r w:rsidR="00C77EA3">
        <w:rPr>
          <w:rFonts w:ascii="Times New Roman" w:hAnsi="Times New Roman"/>
        </w:rPr>
        <w:t xml:space="preserve">.  By inferring the probability of seagrass presence </w:t>
      </w:r>
      <w:r w:rsidR="009D4843">
        <w:rPr>
          <w:rFonts w:ascii="Times New Roman" w:hAnsi="Times New Roman"/>
        </w:rPr>
        <w:t xml:space="preserve">conditional on depth, </w:t>
      </w:r>
      <w:r w:rsidR="00540CE5">
        <w:rPr>
          <w:rFonts w:ascii="Times New Roman" w:hAnsi="Times New Roman"/>
        </w:rPr>
        <w:t xml:space="preserve">however, </w:t>
      </w:r>
      <w:r w:rsidR="009D4843">
        <w:rPr>
          <w:rFonts w:ascii="Times New Roman" w:hAnsi="Times New Roman"/>
        </w:rPr>
        <w:t>we obtain</w:t>
      </w:r>
      <w:r w:rsidR="00540CE5">
        <w:rPr>
          <w:rFonts w:ascii="Times New Roman" w:hAnsi="Times New Roman"/>
        </w:rPr>
        <w:t>ed</w:t>
      </w:r>
      <w:r w:rsidR="009D4843">
        <w:rPr>
          <w:rFonts w:ascii="Times New Roman" w:hAnsi="Times New Roman"/>
        </w:rPr>
        <w:t xml:space="preserve"> an </w:t>
      </w:r>
      <w:r w:rsidR="00540CE5">
        <w:rPr>
          <w:rFonts w:ascii="Times New Roman" w:hAnsi="Times New Roman"/>
        </w:rPr>
        <w:t xml:space="preserve">estimate </w:t>
      </w:r>
      <w:r w:rsidR="009D4843">
        <w:rPr>
          <w:rFonts w:ascii="Times New Roman" w:hAnsi="Times New Roman"/>
        </w:rPr>
        <w:t xml:space="preserve">analogous </w:t>
      </w:r>
      <w:r w:rsidR="00540CE5">
        <w:rPr>
          <w:rFonts w:ascii="Times New Roman" w:hAnsi="Times New Roman"/>
        </w:rPr>
        <w:t xml:space="preserve">to that of </w:t>
      </w:r>
      <w:r w:rsidR="009D4843">
        <w:rPr>
          <w:rFonts w:ascii="Times New Roman" w:hAnsi="Times New Roman"/>
        </w:rPr>
        <w:t xml:space="preserve">Choice </w:t>
      </w:r>
      <w:r w:rsidR="004939D7" w:rsidRPr="004939D7">
        <w:rPr>
          <w:rFonts w:ascii="Times New Roman" w:hAnsi="Times New Roman"/>
          <w:i/>
        </w:rPr>
        <w:t>et al</w:t>
      </w:r>
      <w:r w:rsidR="009D4843">
        <w:rPr>
          <w:rFonts w:ascii="Times New Roman" w:hAnsi="Times New Roman"/>
        </w:rPr>
        <w:t>. (2014), with the parameter β (</w:t>
      </w:r>
      <w:r w:rsidR="004536FC">
        <w:rPr>
          <w:rFonts w:ascii="Times New Roman" w:hAnsi="Times New Roman"/>
        </w:rPr>
        <w:t>Fig.</w:t>
      </w:r>
      <w:r w:rsidR="009D4843">
        <w:rPr>
          <w:rFonts w:ascii="Times New Roman" w:hAnsi="Times New Roman"/>
        </w:rPr>
        <w:t xml:space="preserve"> 3) estimating the threshold for most rapid decline in </w:t>
      </w:r>
      <w:r w:rsidR="00540CE5">
        <w:rPr>
          <w:rFonts w:ascii="Times New Roman" w:hAnsi="Times New Roman"/>
        </w:rPr>
        <w:t xml:space="preserve">seagrass presence.  </w:t>
      </w:r>
      <w:r w:rsidR="009D4843">
        <w:rPr>
          <w:rFonts w:ascii="Times New Roman" w:hAnsi="Times New Roman"/>
        </w:rPr>
        <w:t xml:space="preserve">However, it is </w:t>
      </w:r>
      <w:r w:rsidR="00540CE5">
        <w:rPr>
          <w:rFonts w:ascii="Times New Roman" w:hAnsi="Times New Roman"/>
        </w:rPr>
        <w:t xml:space="preserve">still </w:t>
      </w:r>
      <w:r w:rsidR="009D4843">
        <w:rPr>
          <w:rFonts w:ascii="Times New Roman" w:hAnsi="Times New Roman"/>
        </w:rPr>
        <w:t xml:space="preserve">unavoidable that seagrass </w:t>
      </w:r>
      <w:r w:rsidR="00540CE5">
        <w:rPr>
          <w:rFonts w:ascii="Times New Roman" w:hAnsi="Times New Roman"/>
        </w:rPr>
        <w:t xml:space="preserve">will be both </w:t>
      </w:r>
      <w:r w:rsidR="009D4843">
        <w:rPr>
          <w:rFonts w:ascii="Times New Roman" w:hAnsi="Times New Roman"/>
        </w:rPr>
        <w:t xml:space="preserve">present at greater depths and </w:t>
      </w:r>
      <w:r w:rsidR="00540CE5">
        <w:rPr>
          <w:rFonts w:ascii="Times New Roman" w:hAnsi="Times New Roman"/>
        </w:rPr>
        <w:t xml:space="preserve">stressed </w:t>
      </w:r>
      <w:r w:rsidR="009D4843">
        <w:rPr>
          <w:rFonts w:ascii="Times New Roman" w:hAnsi="Times New Roman"/>
        </w:rPr>
        <w:t>by light limitation at lesser depth</w:t>
      </w:r>
      <w:r w:rsidR="00540CE5">
        <w:rPr>
          <w:rFonts w:ascii="Times New Roman" w:hAnsi="Times New Roman"/>
        </w:rPr>
        <w:t>s</w:t>
      </w:r>
      <w:r w:rsidR="009D4843">
        <w:rPr>
          <w:rFonts w:ascii="Times New Roman" w:hAnsi="Times New Roman"/>
        </w:rPr>
        <w:t>.  In this regard, a strength of our approach is that we can estimate the %</w:t>
      </w:r>
      <w:r w:rsidR="00540CE5">
        <w:rPr>
          <w:rFonts w:ascii="Times New Roman" w:hAnsi="Times New Roman"/>
        </w:rPr>
        <w:t xml:space="preserve"> </w:t>
      </w:r>
      <w:r w:rsidR="009D4843">
        <w:rPr>
          <w:rFonts w:ascii="Times New Roman" w:hAnsi="Times New Roman"/>
        </w:rPr>
        <w:t xml:space="preserve">SI associated with </w:t>
      </w:r>
      <w:r w:rsidR="00540CE5">
        <w:rPr>
          <w:rFonts w:ascii="Times New Roman" w:hAnsi="Times New Roman"/>
        </w:rPr>
        <w:t xml:space="preserve">both the local </w:t>
      </w:r>
      <w:r w:rsidR="009D4843">
        <w:rPr>
          <w:rFonts w:ascii="Times New Roman" w:hAnsi="Times New Roman"/>
        </w:rPr>
        <w:t xml:space="preserve">extremes of the </w:t>
      </w:r>
      <w:proofErr w:type="spellStart"/>
      <w:r w:rsidR="00540CE5">
        <w:rPr>
          <w:rFonts w:ascii="Times New Roman" w:hAnsi="Times New Roman"/>
        </w:rPr>
        <w:t>mappable</w:t>
      </w:r>
      <w:proofErr w:type="spellEnd"/>
      <w:r w:rsidR="00540CE5">
        <w:rPr>
          <w:rFonts w:ascii="Times New Roman" w:hAnsi="Times New Roman"/>
        </w:rPr>
        <w:t xml:space="preserve"> </w:t>
      </w:r>
      <w:r w:rsidR="009D4843">
        <w:rPr>
          <w:rFonts w:ascii="Times New Roman" w:hAnsi="Times New Roman"/>
        </w:rPr>
        <w:t>seagrass distribution (</w:t>
      </w:r>
      <w:r w:rsidR="005720C3">
        <w:rPr>
          <w:rFonts w:ascii="Times New Roman" w:hAnsi="Times New Roman"/>
        </w:rPr>
        <w:t xml:space="preserve">i.e., </w:t>
      </w:r>
      <w:proofErr w:type="spellStart"/>
      <w:r w:rsidR="005720C3" w:rsidRPr="005720C3">
        <w:rPr>
          <w:rFonts w:ascii="Times New Roman" w:hAnsi="Times New Roman"/>
          <w:i/>
        </w:rPr>
        <w:t>Z</w:t>
      </w:r>
      <w:r w:rsidR="005720C3" w:rsidRPr="005720C3">
        <w:rPr>
          <w:rFonts w:ascii="Times New Roman" w:hAnsi="Times New Roman"/>
          <w:i/>
          <w:vertAlign w:val="subscript"/>
        </w:rPr>
        <w:t>c</w:t>
      </w:r>
      <w:proofErr w:type="gramStart"/>
      <w:r w:rsidR="005720C3" w:rsidRPr="005720C3">
        <w:rPr>
          <w:rFonts w:ascii="Times New Roman" w:hAnsi="Times New Roman"/>
          <w:i/>
          <w:vertAlign w:val="subscript"/>
        </w:rPr>
        <w:t>,max</w:t>
      </w:r>
      <w:proofErr w:type="spellEnd"/>
      <w:proofErr w:type="gramEnd"/>
      <w:r w:rsidR="005720C3">
        <w:rPr>
          <w:rFonts w:ascii="Times New Roman" w:hAnsi="Times New Roman"/>
        </w:rPr>
        <w:t xml:space="preserve">; </w:t>
      </w:r>
      <w:r w:rsidR="009D4843">
        <w:rPr>
          <w:rFonts w:ascii="Times New Roman" w:hAnsi="Times New Roman"/>
        </w:rPr>
        <w:t>Fig</w:t>
      </w:r>
      <w:r w:rsidR="00C50524">
        <w:rPr>
          <w:rFonts w:ascii="Times New Roman" w:hAnsi="Times New Roman"/>
        </w:rPr>
        <w:t>s</w:t>
      </w:r>
      <w:r w:rsidR="004536FC">
        <w:rPr>
          <w:rFonts w:ascii="Times New Roman" w:hAnsi="Times New Roman"/>
        </w:rPr>
        <w:t>.</w:t>
      </w:r>
      <w:r w:rsidR="009D4843">
        <w:rPr>
          <w:rFonts w:ascii="Times New Roman" w:hAnsi="Times New Roman"/>
        </w:rPr>
        <w:t xml:space="preserve"> </w:t>
      </w:r>
      <w:r w:rsidR="00C50524">
        <w:rPr>
          <w:rFonts w:ascii="Times New Roman" w:hAnsi="Times New Roman"/>
        </w:rPr>
        <w:t xml:space="preserve">S1, S2, </w:t>
      </w:r>
      <w:r w:rsidR="009D4843">
        <w:rPr>
          <w:rFonts w:ascii="Times New Roman" w:hAnsi="Times New Roman"/>
        </w:rPr>
        <w:t>S</w:t>
      </w:r>
      <w:r w:rsidR="00C50524">
        <w:rPr>
          <w:rFonts w:ascii="Times New Roman" w:hAnsi="Times New Roman"/>
        </w:rPr>
        <w:t>3</w:t>
      </w:r>
      <w:r w:rsidR="009D4843">
        <w:rPr>
          <w:rFonts w:ascii="Times New Roman" w:hAnsi="Times New Roman"/>
        </w:rPr>
        <w:t xml:space="preserve">) and the </w:t>
      </w:r>
      <w:r w:rsidR="00540CE5">
        <w:rPr>
          <w:rFonts w:ascii="Times New Roman" w:hAnsi="Times New Roman"/>
        </w:rPr>
        <w:t>center of that</w:t>
      </w:r>
      <w:r w:rsidR="009D4843">
        <w:rPr>
          <w:rFonts w:ascii="Times New Roman" w:hAnsi="Times New Roman"/>
        </w:rPr>
        <w:t xml:space="preserve"> </w:t>
      </w:r>
      <w:r w:rsidR="00540CE5">
        <w:rPr>
          <w:rFonts w:ascii="Times New Roman" w:hAnsi="Times New Roman"/>
        </w:rPr>
        <w:t>depth distribution</w:t>
      </w:r>
      <w:r w:rsidR="005720C3">
        <w:rPr>
          <w:rFonts w:ascii="Times New Roman" w:hAnsi="Times New Roman"/>
        </w:rPr>
        <w:t xml:space="preserve"> (i.e., </w:t>
      </w:r>
      <w:proofErr w:type="spellStart"/>
      <w:r w:rsidR="005720C3" w:rsidRPr="005720C3">
        <w:rPr>
          <w:rFonts w:ascii="Times New Roman" w:hAnsi="Times New Roman"/>
          <w:i/>
        </w:rPr>
        <w:t>Z</w:t>
      </w:r>
      <w:r w:rsidR="005720C3" w:rsidRPr="005720C3">
        <w:rPr>
          <w:rFonts w:ascii="Times New Roman" w:hAnsi="Times New Roman"/>
          <w:i/>
          <w:vertAlign w:val="subscript"/>
        </w:rPr>
        <w:t>c</w:t>
      </w:r>
      <w:proofErr w:type="gramStart"/>
      <w:r w:rsidR="005720C3" w:rsidRPr="005720C3">
        <w:rPr>
          <w:rFonts w:ascii="Times New Roman" w:hAnsi="Times New Roman"/>
          <w:i/>
          <w:vertAlign w:val="subscript"/>
        </w:rPr>
        <w:t>,med</w:t>
      </w:r>
      <w:proofErr w:type="spellEnd"/>
      <w:proofErr w:type="gramEnd"/>
      <w:r w:rsidR="005720C3">
        <w:rPr>
          <w:rFonts w:ascii="Times New Roman" w:hAnsi="Times New Roman"/>
        </w:rPr>
        <w:t>)</w:t>
      </w:r>
      <w:r w:rsidR="00921A4C">
        <w:rPr>
          <w:rFonts w:ascii="Times New Roman" w:hAnsi="Times New Roman"/>
        </w:rPr>
        <w:t xml:space="preserve">.  Moreover, by being </w:t>
      </w:r>
      <w:r w:rsidR="00631F0C">
        <w:rPr>
          <w:rFonts w:ascii="Times New Roman" w:hAnsi="Times New Roman"/>
        </w:rPr>
        <w:t xml:space="preserve">linked to aerial </w:t>
      </w:r>
      <w:r w:rsidR="00921A4C">
        <w:rPr>
          <w:rFonts w:ascii="Times New Roman" w:hAnsi="Times New Roman"/>
        </w:rPr>
        <w:t xml:space="preserve">coverage data, </w:t>
      </w:r>
      <w:r w:rsidR="00631F0C">
        <w:rPr>
          <w:rFonts w:ascii="Times New Roman" w:hAnsi="Times New Roman"/>
        </w:rPr>
        <w:t xml:space="preserve">the estimates </w:t>
      </w:r>
      <w:r w:rsidR="00921A4C">
        <w:rPr>
          <w:rFonts w:ascii="Times New Roman" w:hAnsi="Times New Roman"/>
        </w:rPr>
        <w:t>are available for a range of spatial scales</w:t>
      </w:r>
      <w:r w:rsidR="007E1625">
        <w:rPr>
          <w:rFonts w:ascii="Times New Roman" w:hAnsi="Times New Roman"/>
        </w:rPr>
        <w:t>, are comparable across all those scales,</w:t>
      </w:r>
      <w:r w:rsidR="00921A4C">
        <w:rPr>
          <w:rFonts w:ascii="Times New Roman" w:hAnsi="Times New Roman"/>
        </w:rPr>
        <w:t xml:space="preserve"> and can be quickly re-computed when new </w:t>
      </w:r>
      <w:r w:rsidR="00545EFB">
        <w:rPr>
          <w:rFonts w:ascii="Times New Roman" w:hAnsi="Times New Roman"/>
        </w:rPr>
        <w:t>surveys are completed</w:t>
      </w:r>
      <w:r w:rsidR="00921A4C">
        <w:rPr>
          <w:rFonts w:ascii="Times New Roman" w:hAnsi="Times New Roman"/>
        </w:rPr>
        <w:t>.</w:t>
      </w:r>
    </w:p>
    <w:p w14:paraId="5A83734C" w14:textId="34D634DF" w:rsidR="00743206" w:rsidRDefault="007E1625" w:rsidP="000073FF">
      <w:pPr>
        <w:spacing w:before="0" w:after="0" w:line="360" w:lineRule="auto"/>
        <w:ind w:firstLine="720"/>
        <w:rPr>
          <w:rFonts w:ascii="Times New Roman" w:hAnsi="Times New Roman"/>
        </w:rPr>
      </w:pPr>
      <w:r>
        <w:rPr>
          <w:rFonts w:ascii="Times New Roman" w:hAnsi="Times New Roman"/>
        </w:rPr>
        <w:t>Our estimates</w:t>
      </w:r>
      <w:r w:rsidR="00822AC8">
        <w:rPr>
          <w:rFonts w:ascii="Times New Roman" w:hAnsi="Times New Roman"/>
        </w:rPr>
        <w:t xml:space="preserve"> </w:t>
      </w:r>
      <w:r>
        <w:rPr>
          <w:rFonts w:ascii="Times New Roman" w:hAnsi="Times New Roman"/>
        </w:rPr>
        <w:t xml:space="preserve">also depend on </w:t>
      </w:r>
      <w:r w:rsidR="00743206">
        <w:rPr>
          <w:rFonts w:ascii="Times New Roman" w:hAnsi="Times New Roman"/>
        </w:rPr>
        <w:t xml:space="preserve">an accurate characterization of average </w:t>
      </w:r>
      <w:r>
        <w:rPr>
          <w:rFonts w:ascii="Times New Roman" w:hAnsi="Times New Roman"/>
        </w:rPr>
        <w:t xml:space="preserve">water clarity, something that will always be challenging in the context of seagrass ecology.  </w:t>
      </w:r>
      <w:r w:rsidR="00BD3036">
        <w:rPr>
          <w:rFonts w:ascii="Times New Roman" w:hAnsi="Times New Roman"/>
        </w:rPr>
        <w:t xml:space="preserve">For example, since </w:t>
      </w:r>
      <m:oMath>
        <m:r>
          <w:rPr>
            <w:rFonts w:ascii="Cambria Math" w:hAnsi="Cambria Math"/>
          </w:rPr>
          <m:t xml:space="preserve">%SI=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Z</m:t>
                </m:r>
              </m:e>
              <m:sub>
                <m:r>
                  <w:rPr>
                    <w:rFonts w:ascii="Cambria Math" w:hAnsi="Cambria Math"/>
                  </w:rPr>
                  <m:t>c</m:t>
                </m:r>
              </m:sub>
            </m:sSub>
          </m:sup>
        </m:sSup>
      </m:oMath>
      <w:r w:rsidR="00BD3036">
        <w:rPr>
          <w:rFonts w:ascii="Times New Roman" w:hAnsi="Times New Roman"/>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sd</m:t>
                </m:r>
              </m:sub>
            </m:sSub>
          </m:num>
          <m:den>
            <m:sSub>
              <m:sSubPr>
                <m:ctrlPr>
                  <w:rPr>
                    <w:rFonts w:ascii="Cambria Math" w:hAnsi="Cambria Math"/>
                    <w:i/>
                  </w:rPr>
                </m:ctrlPr>
              </m:sSubPr>
              <m:e>
                <m:r>
                  <w:rPr>
                    <w:rFonts w:ascii="Cambria Math" w:hAnsi="Cambria Math"/>
                  </w:rPr>
                  <m:t>Z</m:t>
                </m:r>
              </m:e>
              <m:sub>
                <m:r>
                  <w:rPr>
                    <w:rFonts w:ascii="Cambria Math" w:hAnsi="Cambria Math"/>
                  </w:rPr>
                  <m:t>sd</m:t>
                </m:r>
              </m:sub>
            </m:sSub>
          </m:den>
        </m:f>
      </m:oMath>
      <w:r w:rsidR="00BD3036">
        <w:rPr>
          <w:rFonts w:ascii="Times New Roman" w:hAnsi="Times New Roman"/>
        </w:rPr>
        <w:t xml:space="preserve">  and </w:t>
      </w:r>
      <w:proofErr w:type="spellStart"/>
      <w:r w:rsidR="00BD3036" w:rsidRPr="00BD3036">
        <w:rPr>
          <w:rFonts w:ascii="Times New Roman" w:hAnsi="Times New Roman"/>
          <w:i/>
        </w:rPr>
        <w:t>k</w:t>
      </w:r>
      <w:r w:rsidR="00BD3036" w:rsidRPr="00BD3036">
        <w:rPr>
          <w:rFonts w:ascii="Times New Roman" w:hAnsi="Times New Roman"/>
          <w:i/>
          <w:vertAlign w:val="subscript"/>
        </w:rPr>
        <w:t>sd</w:t>
      </w:r>
      <w:proofErr w:type="spellEnd"/>
      <w:r w:rsidR="00BD3036">
        <w:rPr>
          <w:rFonts w:ascii="Times New Roman" w:hAnsi="Times New Roman"/>
        </w:rPr>
        <w:t xml:space="preserve"> ~1.4 to 1.7, </w:t>
      </w:r>
      <w:proofErr w:type="spellStart"/>
      <w:r w:rsidR="00822AC8">
        <w:rPr>
          <w:rFonts w:ascii="Times New Roman" w:hAnsi="Times New Roman"/>
        </w:rPr>
        <w:t>S</w:t>
      </w:r>
      <w:r w:rsidR="00BD3036">
        <w:rPr>
          <w:rFonts w:ascii="Times New Roman" w:hAnsi="Times New Roman"/>
        </w:rPr>
        <w:t>ecchi</w:t>
      </w:r>
      <w:proofErr w:type="spellEnd"/>
      <w:r w:rsidR="00BD3036">
        <w:rPr>
          <w:rFonts w:ascii="Times New Roman" w:hAnsi="Times New Roman"/>
        </w:rPr>
        <w:t xml:space="preserve"> depth </w:t>
      </w:r>
      <w:r w:rsidR="00822AC8">
        <w:rPr>
          <w:rFonts w:ascii="Times New Roman" w:hAnsi="Times New Roman"/>
        </w:rPr>
        <w:t xml:space="preserve">in seagrass habitats is often similar to the depth of colonization, potentially leading to right censoring of </w:t>
      </w:r>
      <w:proofErr w:type="spellStart"/>
      <w:r w:rsidR="00822AC8">
        <w:rPr>
          <w:rFonts w:ascii="Times New Roman" w:hAnsi="Times New Roman"/>
        </w:rPr>
        <w:t>Secchi</w:t>
      </w:r>
      <w:proofErr w:type="spellEnd"/>
      <w:r w:rsidR="00822AC8">
        <w:rPr>
          <w:rFonts w:ascii="Times New Roman" w:hAnsi="Times New Roman"/>
        </w:rPr>
        <w:t xml:space="preserve"> </w:t>
      </w:r>
      <w:r w:rsidR="008115BA">
        <w:rPr>
          <w:rFonts w:ascii="Times New Roman" w:hAnsi="Times New Roman"/>
        </w:rPr>
        <w:t xml:space="preserve">measurements when the </w:t>
      </w:r>
      <w:r w:rsidR="00822AC8">
        <w:rPr>
          <w:rFonts w:ascii="Times New Roman" w:hAnsi="Times New Roman"/>
        </w:rPr>
        <w:t xml:space="preserve">disk would be visible on the bottom.  Accurate </w:t>
      </w:r>
      <w:r w:rsidR="008115BA">
        <w:rPr>
          <w:rFonts w:ascii="Times New Roman" w:hAnsi="Times New Roman"/>
        </w:rPr>
        <w:t xml:space="preserve">light profiling is possible but </w:t>
      </w:r>
      <w:r w:rsidR="00F07462">
        <w:rPr>
          <w:rFonts w:ascii="Times New Roman" w:hAnsi="Times New Roman"/>
        </w:rPr>
        <w:t xml:space="preserve">also </w:t>
      </w:r>
      <w:r w:rsidR="008115BA">
        <w:rPr>
          <w:rFonts w:ascii="Times New Roman" w:hAnsi="Times New Roman"/>
        </w:rPr>
        <w:t xml:space="preserve">more </w:t>
      </w:r>
      <w:r w:rsidR="00743206">
        <w:rPr>
          <w:rFonts w:ascii="Times New Roman" w:hAnsi="Times New Roman"/>
        </w:rPr>
        <w:t>difficult in shallo</w:t>
      </w:r>
      <w:r w:rsidR="008115BA">
        <w:rPr>
          <w:rFonts w:ascii="Times New Roman" w:hAnsi="Times New Roman"/>
        </w:rPr>
        <w:t>w water</w:t>
      </w:r>
      <w:r w:rsidR="00F07462">
        <w:rPr>
          <w:rFonts w:ascii="Times New Roman" w:hAnsi="Times New Roman"/>
        </w:rPr>
        <w:t xml:space="preserve"> than in deeper water</w:t>
      </w:r>
      <w:r w:rsidR="008115BA">
        <w:rPr>
          <w:rFonts w:ascii="Times New Roman" w:hAnsi="Times New Roman"/>
        </w:rPr>
        <w:t>.  Limitations on b</w:t>
      </w:r>
      <w:r w:rsidR="00743206">
        <w:rPr>
          <w:rFonts w:ascii="Times New Roman" w:hAnsi="Times New Roman"/>
        </w:rPr>
        <w:t xml:space="preserve">oat operations </w:t>
      </w:r>
      <w:r w:rsidR="008115BA">
        <w:rPr>
          <w:rFonts w:ascii="Times New Roman" w:hAnsi="Times New Roman"/>
        </w:rPr>
        <w:t xml:space="preserve">also favor sampling during periods of </w:t>
      </w:r>
      <w:r w:rsidR="00743206">
        <w:rPr>
          <w:rFonts w:ascii="Times New Roman" w:hAnsi="Times New Roman"/>
        </w:rPr>
        <w:t>calm wind</w:t>
      </w:r>
      <w:r w:rsidR="008115BA">
        <w:rPr>
          <w:rFonts w:ascii="Times New Roman" w:hAnsi="Times New Roman"/>
        </w:rPr>
        <w:t>s</w:t>
      </w:r>
      <w:r w:rsidR="00743206">
        <w:rPr>
          <w:rFonts w:ascii="Times New Roman" w:hAnsi="Times New Roman"/>
        </w:rPr>
        <w:t xml:space="preserve">, </w:t>
      </w:r>
      <w:r w:rsidR="008115BA">
        <w:rPr>
          <w:rFonts w:ascii="Times New Roman" w:hAnsi="Times New Roman"/>
        </w:rPr>
        <w:t xml:space="preserve">perhaps leading to </w:t>
      </w:r>
      <w:r w:rsidR="00743206">
        <w:rPr>
          <w:rFonts w:ascii="Times New Roman" w:hAnsi="Times New Roman"/>
        </w:rPr>
        <w:t>under</w:t>
      </w:r>
      <w:r w:rsidR="00546F44">
        <w:rPr>
          <w:rFonts w:ascii="Times New Roman" w:hAnsi="Times New Roman"/>
        </w:rPr>
        <w:t>-</w:t>
      </w:r>
      <w:r w:rsidR="00743206">
        <w:rPr>
          <w:rFonts w:ascii="Times New Roman" w:hAnsi="Times New Roman"/>
        </w:rPr>
        <w:t xml:space="preserve">sampling </w:t>
      </w:r>
      <w:r w:rsidR="008115BA">
        <w:rPr>
          <w:rFonts w:ascii="Times New Roman" w:hAnsi="Times New Roman"/>
        </w:rPr>
        <w:t xml:space="preserve">of periods when </w:t>
      </w:r>
      <w:r w:rsidR="00743206">
        <w:rPr>
          <w:rFonts w:ascii="Times New Roman" w:hAnsi="Times New Roman"/>
        </w:rPr>
        <w:t xml:space="preserve">sediment resuspension </w:t>
      </w:r>
      <w:r w:rsidR="008115BA">
        <w:rPr>
          <w:rFonts w:ascii="Times New Roman" w:hAnsi="Times New Roman"/>
        </w:rPr>
        <w:t xml:space="preserve">is above average.  </w:t>
      </w:r>
      <w:r w:rsidR="000073FF">
        <w:rPr>
          <w:rFonts w:ascii="Times New Roman" w:hAnsi="Times New Roman"/>
        </w:rPr>
        <w:t>Quantifying water clarity via s</w:t>
      </w:r>
      <w:r w:rsidR="008115BA">
        <w:rPr>
          <w:rFonts w:ascii="Times New Roman" w:hAnsi="Times New Roman"/>
        </w:rPr>
        <w:t xml:space="preserve">atellite remote sensing </w:t>
      </w:r>
      <w:r w:rsidR="00F07462">
        <w:rPr>
          <w:rFonts w:ascii="Times New Roman" w:hAnsi="Times New Roman"/>
        </w:rPr>
        <w:t xml:space="preserve">has advantages but also </w:t>
      </w:r>
      <w:r w:rsidR="0092504C">
        <w:rPr>
          <w:rFonts w:ascii="Times New Roman" w:hAnsi="Times New Roman"/>
        </w:rPr>
        <w:t>present</w:t>
      </w:r>
      <w:r w:rsidR="000073FF">
        <w:rPr>
          <w:rFonts w:ascii="Times New Roman" w:hAnsi="Times New Roman"/>
        </w:rPr>
        <w:t>s</w:t>
      </w:r>
      <w:r w:rsidR="0092504C">
        <w:rPr>
          <w:rFonts w:ascii="Times New Roman" w:hAnsi="Times New Roman"/>
        </w:rPr>
        <w:t xml:space="preserve"> both similar and new </w:t>
      </w:r>
      <w:r w:rsidR="008115BA">
        <w:rPr>
          <w:rFonts w:ascii="Times New Roman" w:hAnsi="Times New Roman"/>
        </w:rPr>
        <w:t>c</w:t>
      </w:r>
      <w:r w:rsidR="00F07462">
        <w:rPr>
          <w:rFonts w:ascii="Times New Roman" w:hAnsi="Times New Roman"/>
        </w:rPr>
        <w:t xml:space="preserve">hallenges.  </w:t>
      </w:r>
      <w:r w:rsidR="0092504C">
        <w:rPr>
          <w:rFonts w:ascii="Times New Roman" w:hAnsi="Times New Roman"/>
        </w:rPr>
        <w:t xml:space="preserve">For example, concern regarding </w:t>
      </w:r>
      <w:r w:rsidR="0092504C">
        <w:rPr>
          <w:rFonts w:ascii="Times New Roman" w:hAnsi="Times New Roman"/>
        </w:rPr>
        <w:lastRenderedPageBreak/>
        <w:t xml:space="preserve">bottom reflectance led Chen </w:t>
      </w:r>
      <w:r w:rsidR="004939D7" w:rsidRPr="004939D7">
        <w:rPr>
          <w:rFonts w:ascii="Times New Roman" w:hAnsi="Times New Roman"/>
          <w:i/>
        </w:rPr>
        <w:t>et al</w:t>
      </w:r>
      <w:r w:rsidR="0092504C">
        <w:rPr>
          <w:rFonts w:ascii="Times New Roman" w:hAnsi="Times New Roman"/>
        </w:rPr>
        <w:t>. (2007) to exclude data if water depth was &lt;2 m,</w:t>
      </w:r>
      <w:r w:rsidR="001F328B">
        <w:rPr>
          <w:rFonts w:ascii="Times New Roman" w:hAnsi="Times New Roman"/>
        </w:rPr>
        <w:t xml:space="preserve"> excluding nearly all seagrass</w:t>
      </w:r>
      <w:r w:rsidR="0092504C">
        <w:rPr>
          <w:rFonts w:ascii="Times New Roman" w:hAnsi="Times New Roman"/>
        </w:rPr>
        <w:t xml:space="preserve"> areas. </w:t>
      </w:r>
      <w:r w:rsidR="000073FF">
        <w:rPr>
          <w:rFonts w:ascii="Times New Roman" w:hAnsi="Times New Roman"/>
        </w:rPr>
        <w:t xml:space="preserve"> Water clarity estimates are therefore based on </w:t>
      </w:r>
      <w:r w:rsidR="00F07462">
        <w:rPr>
          <w:rFonts w:ascii="Times New Roman" w:hAnsi="Times New Roman"/>
        </w:rPr>
        <w:t>nearby</w:t>
      </w:r>
      <w:r w:rsidR="000073FF">
        <w:rPr>
          <w:rFonts w:ascii="Times New Roman" w:hAnsi="Times New Roman"/>
        </w:rPr>
        <w:t xml:space="preserve">, but deeper waters.  </w:t>
      </w:r>
      <w:r w:rsidR="0092504C">
        <w:rPr>
          <w:rFonts w:ascii="Times New Roman" w:hAnsi="Times New Roman"/>
        </w:rPr>
        <w:t xml:space="preserve">If attenuation is lower in open water, this will tend to increase the estimate of </w:t>
      </w:r>
      <w:r w:rsidR="000073FF">
        <w:rPr>
          <w:rFonts w:ascii="Times New Roman" w:hAnsi="Times New Roman"/>
        </w:rPr>
        <w:t xml:space="preserve">% SI at the depth of colonization.  </w:t>
      </w:r>
      <w:r w:rsidR="00F07462">
        <w:rPr>
          <w:rFonts w:ascii="Times New Roman" w:hAnsi="Times New Roman"/>
        </w:rPr>
        <w:t xml:space="preserve">On the other hand, the uniform and sustained spatial and temporal coverage provided by </w:t>
      </w:r>
      <w:r w:rsidR="0092504C">
        <w:rPr>
          <w:rFonts w:ascii="Times New Roman" w:hAnsi="Times New Roman"/>
        </w:rPr>
        <w:t xml:space="preserve">satellite remote sensing </w:t>
      </w:r>
      <w:r w:rsidR="000073FF">
        <w:rPr>
          <w:rFonts w:ascii="Times New Roman" w:hAnsi="Times New Roman"/>
        </w:rPr>
        <w:t xml:space="preserve">is </w:t>
      </w:r>
      <w:r w:rsidR="00F07462">
        <w:rPr>
          <w:rFonts w:ascii="Times New Roman" w:hAnsi="Times New Roman"/>
        </w:rPr>
        <w:t>an advantage.</w:t>
      </w:r>
      <w:r w:rsidR="000073FF">
        <w:rPr>
          <w:rFonts w:ascii="Times New Roman" w:hAnsi="Times New Roman"/>
        </w:rPr>
        <w:t xml:space="preserve"> </w:t>
      </w:r>
      <w:r w:rsidR="00F07462">
        <w:rPr>
          <w:rFonts w:ascii="Times New Roman" w:hAnsi="Times New Roman"/>
        </w:rPr>
        <w:t xml:space="preserve"> Such uniform coverage </w:t>
      </w:r>
      <w:r w:rsidR="000073FF">
        <w:rPr>
          <w:rFonts w:ascii="Times New Roman" w:hAnsi="Times New Roman"/>
        </w:rPr>
        <w:t>may reduce spurious small-scale variability.</w:t>
      </w:r>
    </w:p>
    <w:p w14:paraId="0002E18A" w14:textId="33A20C04" w:rsidR="009A4C47" w:rsidRDefault="009E35AB" w:rsidP="009A4C47">
      <w:pPr>
        <w:spacing w:before="0" w:after="0" w:line="360" w:lineRule="auto"/>
        <w:ind w:firstLine="720"/>
        <w:rPr>
          <w:rFonts w:ascii="Times New Roman" w:hAnsi="Times New Roman"/>
        </w:rPr>
      </w:pPr>
      <w:r>
        <w:rPr>
          <w:rFonts w:ascii="Times New Roman" w:hAnsi="Times New Roman"/>
        </w:rPr>
        <w:t>Sustained trends in water quality are a</w:t>
      </w:r>
      <w:r w:rsidR="004A308D">
        <w:rPr>
          <w:rFonts w:ascii="Times New Roman" w:hAnsi="Times New Roman"/>
        </w:rPr>
        <w:t xml:space="preserve">nother factor </w:t>
      </w:r>
      <w:r>
        <w:rPr>
          <w:rFonts w:ascii="Times New Roman" w:hAnsi="Times New Roman"/>
        </w:rPr>
        <w:t>that can affect</w:t>
      </w:r>
      <w:r w:rsidR="004A308D">
        <w:rPr>
          <w:rFonts w:ascii="Times New Roman" w:hAnsi="Times New Roman"/>
        </w:rPr>
        <w:t xml:space="preserve"> estimates of light requirements</w:t>
      </w:r>
      <w:r w:rsidR="00952A11">
        <w:rPr>
          <w:rFonts w:ascii="Times New Roman" w:hAnsi="Times New Roman"/>
        </w:rPr>
        <w:t xml:space="preserve"> because s</w:t>
      </w:r>
      <w:r w:rsidR="008328EC">
        <w:rPr>
          <w:rFonts w:ascii="Times New Roman" w:hAnsi="Times New Roman"/>
        </w:rPr>
        <w:t xml:space="preserve">eagrasses can be </w:t>
      </w:r>
      <w:r w:rsidR="00952A11">
        <w:rPr>
          <w:rFonts w:ascii="Times New Roman" w:hAnsi="Times New Roman"/>
        </w:rPr>
        <w:t xml:space="preserve">both </w:t>
      </w:r>
      <w:r w:rsidR="008328EC">
        <w:rPr>
          <w:rFonts w:ascii="Times New Roman" w:hAnsi="Times New Roman"/>
        </w:rPr>
        <w:t>slow to recover following disturbance</w:t>
      </w:r>
      <w:r w:rsidR="00952A11">
        <w:rPr>
          <w:rFonts w:ascii="Times New Roman" w:hAnsi="Times New Roman"/>
        </w:rPr>
        <w:t xml:space="preserve"> and resistant to stress in the first place</w:t>
      </w:r>
      <w:r w:rsidR="008328EC">
        <w:rPr>
          <w:rFonts w:ascii="Times New Roman" w:hAnsi="Times New Roman"/>
        </w:rPr>
        <w:t xml:space="preserve">.  In particular, species such as </w:t>
      </w:r>
      <w:proofErr w:type="spellStart"/>
      <w:r w:rsidR="008328EC" w:rsidRPr="008328EC">
        <w:rPr>
          <w:rFonts w:ascii="Times New Roman" w:hAnsi="Times New Roman"/>
          <w:i/>
        </w:rPr>
        <w:t>Thalassia</w:t>
      </w:r>
      <w:proofErr w:type="spellEnd"/>
      <w:r w:rsidR="008328EC" w:rsidRPr="008328EC">
        <w:rPr>
          <w:rFonts w:ascii="Times New Roman" w:hAnsi="Times New Roman"/>
          <w:i/>
        </w:rPr>
        <w:t xml:space="preserve"> </w:t>
      </w:r>
      <w:proofErr w:type="spellStart"/>
      <w:r w:rsidR="008328EC" w:rsidRPr="008328EC">
        <w:rPr>
          <w:rFonts w:ascii="Times New Roman" w:hAnsi="Times New Roman"/>
          <w:i/>
        </w:rPr>
        <w:t>testudinum</w:t>
      </w:r>
      <w:proofErr w:type="spellEnd"/>
      <w:r w:rsidR="008328EC">
        <w:rPr>
          <w:rFonts w:ascii="Times New Roman" w:hAnsi="Times New Roman"/>
        </w:rPr>
        <w:t xml:space="preserve"> display a phalanx growth strategy </w:t>
      </w:r>
      <w:r w:rsidR="00952A11">
        <w:rPr>
          <w:rFonts w:ascii="Times New Roman" w:hAnsi="Times New Roman"/>
        </w:rPr>
        <w:t xml:space="preserve">and buffer against periods of low light by tapping into below ground reserves, making them </w:t>
      </w:r>
      <w:r w:rsidR="008328EC">
        <w:rPr>
          <w:rFonts w:ascii="Times New Roman" w:hAnsi="Times New Roman"/>
        </w:rPr>
        <w:t xml:space="preserve">slow to </w:t>
      </w:r>
      <w:r w:rsidR="00617ECB">
        <w:rPr>
          <w:rFonts w:ascii="Times New Roman" w:hAnsi="Times New Roman"/>
        </w:rPr>
        <w:t xml:space="preserve">achieve a light-limited equilibrium distribution in the presence </w:t>
      </w:r>
      <w:r w:rsidR="001F328B">
        <w:rPr>
          <w:rFonts w:ascii="Times New Roman" w:hAnsi="Times New Roman"/>
        </w:rPr>
        <w:t xml:space="preserve">of </w:t>
      </w:r>
      <w:r w:rsidR="00952A11">
        <w:rPr>
          <w:rFonts w:ascii="Times New Roman" w:hAnsi="Times New Roman"/>
        </w:rPr>
        <w:t xml:space="preserve">water quality </w:t>
      </w:r>
      <w:r w:rsidR="00617ECB">
        <w:rPr>
          <w:rFonts w:ascii="Times New Roman" w:hAnsi="Times New Roman"/>
        </w:rPr>
        <w:t>trend</w:t>
      </w:r>
      <w:r w:rsidR="00952A11">
        <w:rPr>
          <w:rFonts w:ascii="Times New Roman" w:hAnsi="Times New Roman"/>
        </w:rPr>
        <w:t>s</w:t>
      </w:r>
      <w:r w:rsidR="00617ECB">
        <w:rPr>
          <w:rFonts w:ascii="Times New Roman" w:hAnsi="Times New Roman"/>
        </w:rPr>
        <w:t xml:space="preserve">.  </w:t>
      </w:r>
      <w:r w:rsidR="00952A11">
        <w:rPr>
          <w:rFonts w:ascii="Times New Roman" w:hAnsi="Times New Roman"/>
        </w:rPr>
        <w:t>I</w:t>
      </w:r>
      <w:r w:rsidR="00617ECB">
        <w:rPr>
          <w:rFonts w:ascii="Times New Roman" w:hAnsi="Times New Roman"/>
        </w:rPr>
        <w:t xml:space="preserve">mproving </w:t>
      </w:r>
      <w:r w:rsidR="00B04296">
        <w:rPr>
          <w:rFonts w:ascii="Times New Roman" w:hAnsi="Times New Roman"/>
        </w:rPr>
        <w:t xml:space="preserve">trends in </w:t>
      </w:r>
      <w:r w:rsidR="00617ECB">
        <w:rPr>
          <w:rFonts w:ascii="Times New Roman" w:hAnsi="Times New Roman"/>
        </w:rPr>
        <w:t xml:space="preserve">water clarity </w:t>
      </w:r>
      <w:r w:rsidR="00B04296">
        <w:rPr>
          <w:rFonts w:ascii="Times New Roman" w:hAnsi="Times New Roman"/>
        </w:rPr>
        <w:t xml:space="preserve">could </w:t>
      </w:r>
      <w:r w:rsidR="00617ECB">
        <w:rPr>
          <w:rFonts w:ascii="Times New Roman" w:hAnsi="Times New Roman"/>
        </w:rPr>
        <w:t xml:space="preserve">lead to higher estimates of light requirements, whereas the opposite </w:t>
      </w:r>
      <w:r w:rsidR="00B04296">
        <w:rPr>
          <w:rFonts w:ascii="Times New Roman" w:hAnsi="Times New Roman"/>
        </w:rPr>
        <w:t xml:space="preserve">may </w:t>
      </w:r>
      <w:r w:rsidR="00617ECB">
        <w:rPr>
          <w:rFonts w:ascii="Times New Roman" w:hAnsi="Times New Roman"/>
        </w:rPr>
        <w:t xml:space="preserve">be true </w:t>
      </w:r>
      <w:r w:rsidR="00952A11">
        <w:rPr>
          <w:rFonts w:ascii="Times New Roman" w:hAnsi="Times New Roman"/>
        </w:rPr>
        <w:t xml:space="preserve">with </w:t>
      </w:r>
      <w:r w:rsidR="00617ECB">
        <w:rPr>
          <w:rFonts w:ascii="Times New Roman" w:hAnsi="Times New Roman"/>
        </w:rPr>
        <w:t xml:space="preserve">declining </w:t>
      </w:r>
      <w:r w:rsidR="00B04296">
        <w:rPr>
          <w:rFonts w:ascii="Times New Roman" w:hAnsi="Times New Roman"/>
        </w:rPr>
        <w:t xml:space="preserve">trends in </w:t>
      </w:r>
      <w:r w:rsidR="00952A11">
        <w:rPr>
          <w:rFonts w:ascii="Times New Roman" w:hAnsi="Times New Roman"/>
        </w:rPr>
        <w:t>clarity</w:t>
      </w:r>
      <w:r w:rsidR="00617ECB">
        <w:rPr>
          <w:rFonts w:ascii="Times New Roman" w:hAnsi="Times New Roman"/>
        </w:rPr>
        <w:t>.</w:t>
      </w:r>
      <w:r>
        <w:rPr>
          <w:rFonts w:ascii="Times New Roman" w:hAnsi="Times New Roman"/>
        </w:rPr>
        <w:t xml:space="preserve">  </w:t>
      </w:r>
      <w:r w:rsidR="00952A11">
        <w:rPr>
          <w:rFonts w:ascii="Times New Roman" w:hAnsi="Times New Roman"/>
        </w:rPr>
        <w:t xml:space="preserve">As a result, </w:t>
      </w:r>
      <w:r w:rsidR="00B04296">
        <w:rPr>
          <w:rFonts w:ascii="Times New Roman" w:hAnsi="Times New Roman"/>
        </w:rPr>
        <w:t xml:space="preserve">considering both depth of colonization and changes in the apparent light requirements </w:t>
      </w:r>
      <w:r>
        <w:rPr>
          <w:rFonts w:ascii="Times New Roman" w:hAnsi="Times New Roman"/>
        </w:rPr>
        <w:t xml:space="preserve">may be useful </w:t>
      </w:r>
      <w:r w:rsidR="00952A11">
        <w:rPr>
          <w:rFonts w:ascii="Times New Roman" w:hAnsi="Times New Roman"/>
        </w:rPr>
        <w:t xml:space="preserve">for understanding the status and trends </w:t>
      </w:r>
      <w:r w:rsidR="00B04296">
        <w:rPr>
          <w:rFonts w:ascii="Times New Roman" w:hAnsi="Times New Roman"/>
        </w:rPr>
        <w:t xml:space="preserve">related to </w:t>
      </w:r>
      <w:r w:rsidR="00952A11">
        <w:rPr>
          <w:rFonts w:ascii="Times New Roman" w:hAnsi="Times New Roman"/>
        </w:rPr>
        <w:t>seagrass habitats.</w:t>
      </w:r>
    </w:p>
    <w:p w14:paraId="7249BC45" w14:textId="4A629163" w:rsidR="00E23629" w:rsidRDefault="00E23629" w:rsidP="0069309F">
      <w:pPr>
        <w:spacing w:before="0" w:after="0" w:line="360" w:lineRule="auto"/>
        <w:ind w:firstLine="720"/>
        <w:rPr>
          <w:rFonts w:ascii="Times New Roman" w:hAnsi="Times New Roman"/>
        </w:rPr>
      </w:pPr>
      <w:r>
        <w:rPr>
          <w:rFonts w:ascii="Times New Roman" w:hAnsi="Times New Roman"/>
        </w:rPr>
        <w:t xml:space="preserve">This study has implications for both seagrass ecology and environmental management.  Scientifically, the ability to resolve patterns in several parameters related to depth of colonization as well as % SI at the depth of colonization could be a useful tool for generating testable hypotheses.  For example, persistent differences in spatial patterns of </w:t>
      </w:r>
      <w:r w:rsidR="00F759A2">
        <w:rPr>
          <w:rFonts w:ascii="Times New Roman" w:hAnsi="Times New Roman"/>
        </w:rPr>
        <w:t>depth distributions may suggest</w:t>
      </w:r>
      <w:r>
        <w:rPr>
          <w:rFonts w:ascii="Times New Roman" w:hAnsi="Times New Roman"/>
        </w:rPr>
        <w:t xml:space="preserve"> hypotheses regarding the causes and could stimulate research to identify </w:t>
      </w:r>
      <w:r w:rsidR="009C2E4B">
        <w:rPr>
          <w:rFonts w:ascii="Times New Roman" w:hAnsi="Times New Roman"/>
        </w:rPr>
        <w:t xml:space="preserve">local </w:t>
      </w:r>
      <w:r>
        <w:rPr>
          <w:rFonts w:ascii="Times New Roman" w:hAnsi="Times New Roman"/>
        </w:rPr>
        <w:t xml:space="preserve">drivers.  Similarly, we </w:t>
      </w:r>
      <w:r w:rsidR="009C2E4B">
        <w:rPr>
          <w:rFonts w:ascii="Times New Roman" w:hAnsi="Times New Roman"/>
        </w:rPr>
        <w:t xml:space="preserve">could </w:t>
      </w:r>
      <w:r>
        <w:rPr>
          <w:rFonts w:ascii="Times New Roman" w:hAnsi="Times New Roman"/>
        </w:rPr>
        <w:t xml:space="preserve">seek to better understand temporal changes in depth of colonization, but without a consistent approach to quantifying it, we may not be aware of such changes.  For example, despite extensive documentation of changes in </w:t>
      </w:r>
      <w:r w:rsidR="003A5BDB">
        <w:rPr>
          <w:rFonts w:ascii="Times New Roman" w:hAnsi="Times New Roman"/>
        </w:rPr>
        <w:t xml:space="preserve">the area of </w:t>
      </w:r>
      <w:r>
        <w:rPr>
          <w:rFonts w:ascii="Times New Roman" w:hAnsi="Times New Roman"/>
        </w:rPr>
        <w:t xml:space="preserve">seagrass </w:t>
      </w:r>
      <w:r w:rsidR="003A5BDB">
        <w:rPr>
          <w:rFonts w:ascii="Times New Roman" w:hAnsi="Times New Roman"/>
        </w:rPr>
        <w:t xml:space="preserve">habitat </w:t>
      </w:r>
      <w:r>
        <w:rPr>
          <w:rFonts w:ascii="Times New Roman" w:hAnsi="Times New Roman"/>
        </w:rPr>
        <w:t xml:space="preserve">in Tampa Bay </w:t>
      </w:r>
      <w:r w:rsidR="003A5BDB">
        <w:rPr>
          <w:rFonts w:ascii="Times New Roman" w:hAnsi="Times New Roman"/>
        </w:rPr>
        <w:t xml:space="preserve">since 1950 </w:t>
      </w:r>
      <w:r>
        <w:rPr>
          <w:rFonts w:ascii="Times New Roman" w:hAnsi="Times New Roman"/>
        </w:rPr>
        <w:t xml:space="preserve">(Greening </w:t>
      </w:r>
      <w:r w:rsidR="004939D7" w:rsidRPr="004939D7">
        <w:rPr>
          <w:rFonts w:ascii="Times New Roman" w:hAnsi="Times New Roman"/>
          <w:i/>
        </w:rPr>
        <w:t>et al</w:t>
      </w:r>
      <w:r>
        <w:rPr>
          <w:rFonts w:ascii="Times New Roman" w:hAnsi="Times New Roman"/>
        </w:rPr>
        <w:t xml:space="preserve">. 2014), </w:t>
      </w:r>
      <w:r w:rsidR="003A5BDB">
        <w:rPr>
          <w:rFonts w:ascii="Times New Roman" w:hAnsi="Times New Roman"/>
        </w:rPr>
        <w:t xml:space="preserve">little attention has been given to trends in the depth distribution during the same period.  </w:t>
      </w:r>
      <w:r w:rsidR="009C2E4B">
        <w:rPr>
          <w:rFonts w:ascii="Times New Roman" w:hAnsi="Times New Roman"/>
        </w:rPr>
        <w:t>Simultaneous a</w:t>
      </w:r>
      <w:r w:rsidR="003A5BDB">
        <w:rPr>
          <w:rFonts w:ascii="Times New Roman" w:hAnsi="Times New Roman"/>
        </w:rPr>
        <w:t xml:space="preserve">nalysis of </w:t>
      </w:r>
      <w:r w:rsidR="009C2E4B">
        <w:rPr>
          <w:rFonts w:ascii="Times New Roman" w:hAnsi="Times New Roman"/>
        </w:rPr>
        <w:t>each could provide additional insights into patterns and processes associated with seagrass recovery from eutrophication impacts.</w:t>
      </w:r>
    </w:p>
    <w:p w14:paraId="216AAD13" w14:textId="66F5E707" w:rsidR="009C2E4B" w:rsidRDefault="00F759A2" w:rsidP="00D231C6">
      <w:pPr>
        <w:spacing w:before="0" w:after="0" w:line="360" w:lineRule="auto"/>
        <w:ind w:firstLine="720"/>
        <w:rPr>
          <w:rFonts w:ascii="Times New Roman" w:hAnsi="Times New Roman"/>
        </w:rPr>
      </w:pPr>
      <w:r>
        <w:rPr>
          <w:rFonts w:ascii="Times New Roman" w:hAnsi="Times New Roman"/>
        </w:rPr>
        <w:t xml:space="preserve">There are several </w:t>
      </w:r>
      <w:r w:rsidR="009C2E4B">
        <w:rPr>
          <w:rFonts w:ascii="Times New Roman" w:hAnsi="Times New Roman"/>
        </w:rPr>
        <w:t xml:space="preserve">important management implications </w:t>
      </w:r>
      <w:r>
        <w:rPr>
          <w:rFonts w:ascii="Times New Roman" w:hAnsi="Times New Roman"/>
        </w:rPr>
        <w:t xml:space="preserve">related to our </w:t>
      </w:r>
      <w:r w:rsidR="009C2E4B">
        <w:rPr>
          <w:rFonts w:ascii="Times New Roman" w:hAnsi="Times New Roman"/>
        </w:rPr>
        <w:t>method and results</w:t>
      </w:r>
      <w:r>
        <w:rPr>
          <w:rFonts w:ascii="Times New Roman" w:hAnsi="Times New Roman"/>
        </w:rPr>
        <w:t xml:space="preserve">.  </w:t>
      </w:r>
      <w:r w:rsidR="00D231C6">
        <w:rPr>
          <w:rFonts w:ascii="Times New Roman" w:hAnsi="Times New Roman"/>
        </w:rPr>
        <w:t xml:space="preserve">Localized </w:t>
      </w:r>
      <w:r>
        <w:rPr>
          <w:rFonts w:ascii="Times New Roman" w:hAnsi="Times New Roman"/>
        </w:rPr>
        <w:t>patterns in depth of colonization</w:t>
      </w:r>
      <w:r w:rsidR="001F328B">
        <w:rPr>
          <w:rFonts w:ascii="Times New Roman" w:hAnsi="Times New Roman"/>
        </w:rPr>
        <w:t>,</w:t>
      </w:r>
      <w:r>
        <w:rPr>
          <w:rFonts w:ascii="Times New Roman" w:hAnsi="Times New Roman"/>
        </w:rPr>
        <w:t xml:space="preserve"> such as in the case of the </w:t>
      </w:r>
      <w:proofErr w:type="spellStart"/>
      <w:r>
        <w:rPr>
          <w:rFonts w:ascii="Times New Roman" w:hAnsi="Times New Roman"/>
        </w:rPr>
        <w:t>Steinhatchee</w:t>
      </w:r>
      <w:proofErr w:type="spellEnd"/>
      <w:r>
        <w:rPr>
          <w:rFonts w:ascii="Times New Roman" w:hAnsi="Times New Roman"/>
        </w:rPr>
        <w:t xml:space="preserve"> River outflow</w:t>
      </w:r>
      <w:r w:rsidR="001F328B">
        <w:rPr>
          <w:rFonts w:ascii="Times New Roman" w:hAnsi="Times New Roman"/>
        </w:rPr>
        <w:t>,</w:t>
      </w:r>
      <w:r>
        <w:rPr>
          <w:rFonts w:ascii="Times New Roman" w:hAnsi="Times New Roman"/>
        </w:rPr>
        <w:t xml:space="preserve"> illustrate that management goals related to seagrass depth distribution and water clarity may not be applicable throughout water quality segments drawn without considering local drivers.  At a slightly larger scale, differences among segments and among entire estuaries show that </w:t>
      </w:r>
      <w:r w:rsidR="009C2E4B">
        <w:rPr>
          <w:rFonts w:ascii="Times New Roman" w:hAnsi="Times New Roman"/>
        </w:rPr>
        <w:t xml:space="preserve">it </w:t>
      </w:r>
      <w:r>
        <w:rPr>
          <w:rFonts w:ascii="Times New Roman" w:hAnsi="Times New Roman"/>
        </w:rPr>
        <w:t xml:space="preserve">can </w:t>
      </w:r>
      <w:r w:rsidR="009C2E4B">
        <w:rPr>
          <w:rFonts w:ascii="Times New Roman" w:hAnsi="Times New Roman"/>
        </w:rPr>
        <w:t xml:space="preserve">be </w:t>
      </w:r>
      <w:r w:rsidR="009C2E4B">
        <w:rPr>
          <w:rFonts w:ascii="Times New Roman" w:hAnsi="Times New Roman"/>
        </w:rPr>
        <w:lastRenderedPageBreak/>
        <w:t xml:space="preserve">both important and </w:t>
      </w:r>
      <w:r>
        <w:rPr>
          <w:rFonts w:ascii="Times New Roman" w:hAnsi="Times New Roman"/>
        </w:rPr>
        <w:t xml:space="preserve">(fortunately) </w:t>
      </w:r>
      <w:r w:rsidR="009C2E4B">
        <w:rPr>
          <w:rFonts w:ascii="Times New Roman" w:hAnsi="Times New Roman"/>
        </w:rPr>
        <w:t xml:space="preserve">possible to consider local differences in the water quality requirements for </w:t>
      </w:r>
      <w:r w:rsidR="005C537F">
        <w:rPr>
          <w:rFonts w:ascii="Times New Roman" w:hAnsi="Times New Roman"/>
        </w:rPr>
        <w:t>seagrass</w:t>
      </w:r>
      <w:r>
        <w:rPr>
          <w:rFonts w:ascii="Times New Roman" w:hAnsi="Times New Roman"/>
        </w:rPr>
        <w:t>es when developing and evaluating water quality goals over time</w:t>
      </w:r>
      <w:r w:rsidR="005C537F">
        <w:rPr>
          <w:rFonts w:ascii="Times New Roman" w:hAnsi="Times New Roman"/>
        </w:rPr>
        <w:t xml:space="preserve">.  </w:t>
      </w:r>
      <w:r>
        <w:rPr>
          <w:rFonts w:ascii="Times New Roman" w:hAnsi="Times New Roman"/>
        </w:rPr>
        <w:t xml:space="preserve">Even though </w:t>
      </w:r>
      <w:r w:rsidR="005C537F">
        <w:rPr>
          <w:rFonts w:ascii="Times New Roman" w:hAnsi="Times New Roman"/>
        </w:rPr>
        <w:t>seagrasses are affected by factors other than water clarity, resistance and resilience in the face of multiple stressors can be influenced by the physiological and energetic changes affected by light availability</w:t>
      </w:r>
      <w:r>
        <w:rPr>
          <w:rFonts w:ascii="Times New Roman" w:hAnsi="Times New Roman"/>
        </w:rPr>
        <w:t xml:space="preserve"> </w:t>
      </w:r>
      <w:r w:rsidR="005C537F">
        <w:rPr>
          <w:rFonts w:ascii="Times New Roman" w:hAnsi="Times New Roman"/>
        </w:rPr>
        <w:t xml:space="preserve">(Burkholder </w:t>
      </w:r>
      <w:r w:rsidR="004939D7" w:rsidRPr="004939D7">
        <w:rPr>
          <w:rFonts w:ascii="Times New Roman" w:hAnsi="Times New Roman"/>
          <w:i/>
        </w:rPr>
        <w:t>et al</w:t>
      </w:r>
      <w:r w:rsidR="005C537F">
        <w:rPr>
          <w:rFonts w:ascii="Times New Roman" w:hAnsi="Times New Roman"/>
        </w:rPr>
        <w:t xml:space="preserve">. 2007).  In the case of Tampa Bay, light availability </w:t>
      </w:r>
      <w:r w:rsidR="00D231C6">
        <w:rPr>
          <w:rFonts w:ascii="Times New Roman" w:hAnsi="Times New Roman"/>
        </w:rPr>
        <w:t xml:space="preserve">generally </w:t>
      </w:r>
      <w:r w:rsidR="005C537F">
        <w:rPr>
          <w:rFonts w:ascii="Times New Roman" w:hAnsi="Times New Roman"/>
        </w:rPr>
        <w:t xml:space="preserve">exceeds </w:t>
      </w:r>
      <w:r w:rsidR="00D231C6">
        <w:rPr>
          <w:rFonts w:ascii="Times New Roman" w:hAnsi="Times New Roman"/>
        </w:rPr>
        <w:t xml:space="preserve">seagrass light requirements estimated </w:t>
      </w:r>
      <w:r w:rsidR="005C537F">
        <w:rPr>
          <w:rFonts w:ascii="Times New Roman" w:hAnsi="Times New Roman"/>
        </w:rPr>
        <w:t xml:space="preserve">in the early 1990s.  This may have </w:t>
      </w:r>
      <w:r w:rsidR="00D5664C">
        <w:rPr>
          <w:rFonts w:ascii="Times New Roman" w:hAnsi="Times New Roman"/>
        </w:rPr>
        <w:t xml:space="preserve">sustained </w:t>
      </w:r>
      <w:r w:rsidR="005C537F">
        <w:rPr>
          <w:rFonts w:ascii="Times New Roman" w:hAnsi="Times New Roman"/>
        </w:rPr>
        <w:t xml:space="preserve">the </w:t>
      </w:r>
      <w:r w:rsidR="00D231C6">
        <w:rPr>
          <w:rFonts w:ascii="Times New Roman" w:hAnsi="Times New Roman"/>
        </w:rPr>
        <w:t xml:space="preserve">seagrass </w:t>
      </w:r>
      <w:r w:rsidR="00D5664C">
        <w:rPr>
          <w:rFonts w:ascii="Times New Roman" w:hAnsi="Times New Roman"/>
        </w:rPr>
        <w:t>recovery</w:t>
      </w:r>
      <w:r w:rsidR="00D231C6">
        <w:rPr>
          <w:rFonts w:ascii="Times New Roman" w:hAnsi="Times New Roman"/>
        </w:rPr>
        <w:t xml:space="preserve">, which accelerated following a brief </w:t>
      </w:r>
      <w:r w:rsidR="00D5664C">
        <w:rPr>
          <w:rFonts w:ascii="Times New Roman" w:hAnsi="Times New Roman"/>
        </w:rPr>
        <w:t>E</w:t>
      </w:r>
      <w:r w:rsidR="00D231C6">
        <w:rPr>
          <w:rFonts w:ascii="Times New Roman" w:hAnsi="Times New Roman"/>
        </w:rPr>
        <w:t>NSO-</w:t>
      </w:r>
      <w:r w:rsidR="00D5664C">
        <w:rPr>
          <w:rFonts w:ascii="Times New Roman" w:hAnsi="Times New Roman"/>
        </w:rPr>
        <w:t xml:space="preserve">related </w:t>
      </w:r>
      <w:r w:rsidR="00D231C6">
        <w:rPr>
          <w:rFonts w:ascii="Times New Roman" w:hAnsi="Times New Roman"/>
        </w:rPr>
        <w:t xml:space="preserve">period of </w:t>
      </w:r>
      <w:r w:rsidR="003D4FCB">
        <w:rPr>
          <w:rFonts w:ascii="Times New Roman" w:hAnsi="Times New Roman"/>
        </w:rPr>
        <w:t xml:space="preserve">increased </w:t>
      </w:r>
      <w:r w:rsidR="00D231C6">
        <w:rPr>
          <w:rFonts w:ascii="Times New Roman" w:hAnsi="Times New Roman"/>
        </w:rPr>
        <w:t xml:space="preserve">river flow and decreased water clarity in the late 1990s (Greening </w:t>
      </w:r>
      <w:r w:rsidR="004939D7" w:rsidRPr="004939D7">
        <w:rPr>
          <w:rFonts w:ascii="Times New Roman" w:hAnsi="Times New Roman"/>
          <w:i/>
        </w:rPr>
        <w:t>et al</w:t>
      </w:r>
      <w:r w:rsidR="00D231C6">
        <w:rPr>
          <w:rFonts w:ascii="Times New Roman" w:hAnsi="Times New Roman"/>
        </w:rPr>
        <w:t>. 2014).</w:t>
      </w:r>
    </w:p>
    <w:p w14:paraId="132367B4" w14:textId="77777777" w:rsidR="008008A2" w:rsidRDefault="008008A2" w:rsidP="0069309F">
      <w:pPr>
        <w:spacing w:before="0"/>
        <w:rPr>
          <w:rFonts w:ascii="Times New Roman" w:hAnsi="Times New Roman"/>
          <w:b/>
        </w:rPr>
      </w:pPr>
    </w:p>
    <w:p w14:paraId="19B8D6EC" w14:textId="77777777" w:rsidR="00160C93" w:rsidRDefault="00160C93" w:rsidP="0069309F">
      <w:pPr>
        <w:spacing w:before="0"/>
        <w:rPr>
          <w:rFonts w:ascii="Times New Roman" w:hAnsi="Times New Roman"/>
        </w:rPr>
      </w:pPr>
      <w:r>
        <w:rPr>
          <w:rFonts w:ascii="Times New Roman" w:hAnsi="Times New Roman"/>
          <w:b/>
        </w:rPr>
        <w:t>Acknowledgments</w:t>
      </w:r>
    </w:p>
    <w:p w14:paraId="6319ECF4" w14:textId="2043E251" w:rsidR="00160C93" w:rsidRPr="00160C93" w:rsidRDefault="000F0E5E" w:rsidP="000F0E5E">
      <w:pPr>
        <w:spacing w:before="0" w:after="0" w:line="360" w:lineRule="auto"/>
        <w:rPr>
          <w:rFonts w:ascii="Times New Roman" w:hAnsi="Times New Roman"/>
        </w:rPr>
      </w:pPr>
      <w:r>
        <w:rPr>
          <w:rFonts w:ascii="Times New Roman" w:hAnsi="Times New Roman"/>
        </w:rPr>
        <w:t xml:space="preserve">We thank Dr. Peter Tango for </w:t>
      </w:r>
      <w:r w:rsidR="00DF5E1D">
        <w:rPr>
          <w:rFonts w:ascii="Times New Roman" w:hAnsi="Times New Roman"/>
        </w:rPr>
        <w:t xml:space="preserve">comments on an early draft of the </w:t>
      </w:r>
      <w:r>
        <w:rPr>
          <w:rFonts w:ascii="Times New Roman" w:hAnsi="Times New Roman"/>
        </w:rPr>
        <w:t>manuscript.  The views expressed in this article are those of the authors and do not necessarily reflect the views or policies of the U.S. Environmental Protection Agency.</w:t>
      </w:r>
    </w:p>
    <w:p w14:paraId="75D5A21A" w14:textId="77777777" w:rsidR="008008A2" w:rsidRDefault="008008A2" w:rsidP="0069309F">
      <w:pPr>
        <w:spacing w:before="0"/>
        <w:rPr>
          <w:rFonts w:ascii="Times New Roman" w:hAnsi="Times New Roman"/>
          <w:b/>
        </w:rPr>
      </w:pPr>
    </w:p>
    <w:p w14:paraId="74A448F2" w14:textId="77777777" w:rsidR="002D75BF" w:rsidRPr="002D75BF" w:rsidRDefault="002D75BF" w:rsidP="0069309F">
      <w:pPr>
        <w:spacing w:before="0"/>
        <w:rPr>
          <w:rFonts w:ascii="Times New Roman" w:hAnsi="Times New Roman"/>
          <w:b/>
        </w:rPr>
      </w:pPr>
      <w:r>
        <w:rPr>
          <w:rFonts w:ascii="Times New Roman" w:hAnsi="Times New Roman"/>
          <w:b/>
        </w:rPr>
        <w:t>References</w:t>
      </w:r>
    </w:p>
    <w:p w14:paraId="5D8F52DD" w14:textId="77777777"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Barko</w:t>
      </w:r>
      <w:proofErr w:type="spellEnd"/>
      <w:r w:rsidRPr="001619B6">
        <w:rPr>
          <w:rFonts w:ascii="Times New Roman" w:hAnsi="Times New Roman"/>
        </w:rPr>
        <w:t xml:space="preserve">, J.W., D.G. Hardin, and M.S. Matthews. 1982. Growth and morphology of submersed freshwater </w:t>
      </w:r>
      <w:proofErr w:type="spellStart"/>
      <w:r w:rsidRPr="001619B6">
        <w:rPr>
          <w:rFonts w:ascii="Times New Roman" w:hAnsi="Times New Roman"/>
        </w:rPr>
        <w:t>macrophytes</w:t>
      </w:r>
      <w:proofErr w:type="spellEnd"/>
      <w:r w:rsidRPr="001619B6">
        <w:rPr>
          <w:rFonts w:ascii="Times New Roman" w:hAnsi="Times New Roman"/>
        </w:rPr>
        <w:t xml:space="preserve"> in relation to light and temperature. </w:t>
      </w:r>
      <w:r w:rsidRPr="001619B6">
        <w:rPr>
          <w:rFonts w:ascii="Times New Roman" w:hAnsi="Times New Roman"/>
          <w:i/>
        </w:rPr>
        <w:t xml:space="preserve">Canadian Journal of Botany </w:t>
      </w:r>
      <w:r w:rsidRPr="001619B6">
        <w:rPr>
          <w:rFonts w:ascii="Times New Roman" w:hAnsi="Times New Roman"/>
        </w:rPr>
        <w:t>60: 877–887.</w:t>
      </w:r>
    </w:p>
    <w:p w14:paraId="5E6AD84D" w14:textId="2290500E" w:rsidR="00997053" w:rsidRPr="001619B6" w:rsidRDefault="00997053" w:rsidP="006E5FC6">
      <w:pPr>
        <w:spacing w:before="0"/>
        <w:ind w:left="720" w:hanging="720"/>
        <w:rPr>
          <w:rFonts w:ascii="Times New Roman" w:hAnsi="Times New Roman"/>
        </w:rPr>
      </w:pPr>
      <w:r>
        <w:rPr>
          <w:rFonts w:ascii="Times New Roman" w:hAnsi="Times New Roman"/>
        </w:rPr>
        <w:t>Bates, D.M., and J.</w:t>
      </w:r>
      <w:r w:rsidRPr="001619B6">
        <w:rPr>
          <w:rFonts w:ascii="Times New Roman" w:hAnsi="Times New Roman"/>
        </w:rPr>
        <w:t xml:space="preserve">M. Chambers. 1992. Nonlinear models, p. 421–454. </w:t>
      </w:r>
      <w:r w:rsidRPr="00465646">
        <w:rPr>
          <w:rFonts w:ascii="Times New Roman" w:hAnsi="Times New Roman"/>
        </w:rPr>
        <w:t>In</w:t>
      </w:r>
      <w:r w:rsidR="00465646">
        <w:rPr>
          <w:rFonts w:ascii="Times New Roman" w:hAnsi="Times New Roman"/>
        </w:rPr>
        <w:t>:</w:t>
      </w:r>
      <w:r w:rsidRPr="001619B6">
        <w:rPr>
          <w:rFonts w:ascii="Times New Roman" w:hAnsi="Times New Roman"/>
        </w:rPr>
        <w:t xml:space="preserve"> </w:t>
      </w:r>
      <w:r w:rsidR="00910D26" w:rsidRPr="00465646">
        <w:rPr>
          <w:rFonts w:ascii="Times New Roman" w:hAnsi="Times New Roman"/>
          <w:u w:val="single"/>
        </w:rPr>
        <w:t>Statistical models in S</w:t>
      </w:r>
      <w:r w:rsidR="00910D26">
        <w:rPr>
          <w:rFonts w:ascii="Times New Roman" w:hAnsi="Times New Roman"/>
        </w:rPr>
        <w:t xml:space="preserve">, </w:t>
      </w:r>
      <w:r w:rsidRPr="001619B6">
        <w:rPr>
          <w:rFonts w:ascii="Times New Roman" w:hAnsi="Times New Roman"/>
        </w:rPr>
        <w:t xml:space="preserve">J.M. </w:t>
      </w:r>
      <w:r w:rsidR="00910D26">
        <w:rPr>
          <w:rFonts w:ascii="Times New Roman" w:hAnsi="Times New Roman"/>
        </w:rPr>
        <w:t>Chambers and T.J. Hastie</w:t>
      </w:r>
      <w:r w:rsidR="00465646">
        <w:rPr>
          <w:rFonts w:ascii="Times New Roman" w:hAnsi="Times New Roman"/>
        </w:rPr>
        <w:t xml:space="preserve"> (eds.)</w:t>
      </w:r>
      <w:r w:rsidR="00910D26">
        <w:rPr>
          <w:rFonts w:ascii="Times New Roman" w:hAnsi="Times New Roman"/>
        </w:rPr>
        <w:t xml:space="preserve">, </w:t>
      </w:r>
      <w:r w:rsidR="00465646">
        <w:rPr>
          <w:rFonts w:ascii="Times New Roman" w:hAnsi="Times New Roman"/>
        </w:rPr>
        <w:t xml:space="preserve">pp. </w:t>
      </w:r>
      <w:r w:rsidR="00910D26">
        <w:rPr>
          <w:rFonts w:ascii="Times New Roman" w:hAnsi="Times New Roman"/>
        </w:rPr>
        <w:t xml:space="preserve">421-454. Pacific Grove, California: </w:t>
      </w:r>
      <w:r w:rsidRPr="001619B6">
        <w:rPr>
          <w:rFonts w:ascii="Times New Roman" w:hAnsi="Times New Roman"/>
        </w:rPr>
        <w:t>Wadsworth</w:t>
      </w:r>
      <w:r w:rsidR="00910D26">
        <w:rPr>
          <w:rFonts w:ascii="Times New Roman" w:hAnsi="Times New Roman"/>
        </w:rPr>
        <w:t xml:space="preserve"> and </w:t>
      </w:r>
      <w:r w:rsidRPr="001619B6">
        <w:rPr>
          <w:rFonts w:ascii="Times New Roman" w:hAnsi="Times New Roman"/>
        </w:rPr>
        <w:t>Brooks/Cole.</w:t>
      </w:r>
    </w:p>
    <w:p w14:paraId="73D28A72" w14:textId="26743981" w:rsidR="00465646" w:rsidRDefault="00465646" w:rsidP="006E5FC6">
      <w:pPr>
        <w:spacing w:before="0"/>
        <w:ind w:left="720" w:hanging="720"/>
        <w:rPr>
          <w:rFonts w:ascii="Times New Roman" w:hAnsi="Times New Roman"/>
        </w:rPr>
      </w:pPr>
      <w:proofErr w:type="spellStart"/>
      <w:r w:rsidRPr="00465646">
        <w:rPr>
          <w:rFonts w:ascii="Times New Roman" w:hAnsi="Times New Roman"/>
        </w:rPr>
        <w:t>Batiuk</w:t>
      </w:r>
      <w:proofErr w:type="spellEnd"/>
      <w:r w:rsidRPr="00465646">
        <w:rPr>
          <w:rFonts w:ascii="Times New Roman" w:hAnsi="Times New Roman"/>
        </w:rPr>
        <w:t xml:space="preserve">, R. A., R. J. Orth, K. Moore, W. C. Dennison, J. C. Stevenson, L. W. </w:t>
      </w:r>
      <w:proofErr w:type="spellStart"/>
      <w:r w:rsidRPr="00465646">
        <w:rPr>
          <w:rFonts w:ascii="Times New Roman" w:hAnsi="Times New Roman"/>
        </w:rPr>
        <w:t>Staver</w:t>
      </w:r>
      <w:proofErr w:type="spellEnd"/>
      <w:r w:rsidRPr="00465646">
        <w:rPr>
          <w:rFonts w:ascii="Times New Roman" w:hAnsi="Times New Roman"/>
        </w:rPr>
        <w:t xml:space="preserve">, V. Carter, N. B. </w:t>
      </w:r>
      <w:proofErr w:type="spellStart"/>
      <w:r w:rsidRPr="00465646">
        <w:rPr>
          <w:rFonts w:ascii="Times New Roman" w:hAnsi="Times New Roman"/>
        </w:rPr>
        <w:t>Rybicki</w:t>
      </w:r>
      <w:proofErr w:type="spellEnd"/>
      <w:r w:rsidRPr="00465646">
        <w:rPr>
          <w:rFonts w:ascii="Times New Roman" w:hAnsi="Times New Roman"/>
        </w:rPr>
        <w:t xml:space="preserve">, R. E. Hickman, S. </w:t>
      </w:r>
      <w:proofErr w:type="spellStart"/>
      <w:r w:rsidRPr="00465646">
        <w:rPr>
          <w:rFonts w:ascii="Times New Roman" w:hAnsi="Times New Roman"/>
        </w:rPr>
        <w:t>Kollar</w:t>
      </w:r>
      <w:proofErr w:type="spellEnd"/>
      <w:r w:rsidRPr="00465646">
        <w:rPr>
          <w:rFonts w:ascii="Times New Roman" w:hAnsi="Times New Roman"/>
        </w:rPr>
        <w:t xml:space="preserve">, S. Bieber and P. </w:t>
      </w:r>
      <w:proofErr w:type="spellStart"/>
      <w:r w:rsidRPr="00465646">
        <w:rPr>
          <w:rFonts w:ascii="Times New Roman" w:hAnsi="Times New Roman"/>
        </w:rPr>
        <w:t>Heasly</w:t>
      </w:r>
      <w:proofErr w:type="spellEnd"/>
      <w:r>
        <w:rPr>
          <w:rFonts w:ascii="Times New Roman" w:hAnsi="Times New Roman"/>
        </w:rPr>
        <w:t>.</w:t>
      </w:r>
      <w:r w:rsidRPr="00465646">
        <w:rPr>
          <w:rFonts w:ascii="Times New Roman" w:hAnsi="Times New Roman"/>
        </w:rPr>
        <w:t xml:space="preserve"> </w:t>
      </w:r>
      <w:r>
        <w:rPr>
          <w:rFonts w:ascii="Times New Roman" w:hAnsi="Times New Roman"/>
        </w:rPr>
        <w:t>1992</w:t>
      </w:r>
      <w:r w:rsidRPr="00465646">
        <w:rPr>
          <w:rFonts w:ascii="Times New Roman" w:hAnsi="Times New Roman"/>
        </w:rPr>
        <w:t>. Chesapeake Bay Submerged Aquatic Vegetation Habitat Requirements and Restoration Targets: A Technical Synthesis. Annapolis, MD, US Environmental Protection Agency, Chesapeake Bay Program Office: 190 pp.</w:t>
      </w:r>
    </w:p>
    <w:p w14:paraId="43F8F104" w14:textId="6F161B71" w:rsidR="00997053" w:rsidRPr="001619B6" w:rsidRDefault="00997053" w:rsidP="006E5FC6">
      <w:pPr>
        <w:spacing w:before="0"/>
        <w:ind w:left="720" w:hanging="720"/>
        <w:rPr>
          <w:rFonts w:ascii="Times New Roman" w:hAnsi="Times New Roman"/>
        </w:rPr>
      </w:pPr>
      <w:proofErr w:type="spellStart"/>
      <w:r>
        <w:rPr>
          <w:rFonts w:ascii="Times New Roman" w:hAnsi="Times New Roman"/>
        </w:rPr>
        <w:t>Bivand</w:t>
      </w:r>
      <w:proofErr w:type="spellEnd"/>
      <w:r>
        <w:rPr>
          <w:rFonts w:ascii="Times New Roman" w:hAnsi="Times New Roman"/>
        </w:rPr>
        <w:t>, R.S., E.</w:t>
      </w:r>
      <w:r w:rsidRPr="001619B6">
        <w:rPr>
          <w:rFonts w:ascii="Times New Roman" w:hAnsi="Times New Roman"/>
        </w:rPr>
        <w:t xml:space="preserve">J. </w:t>
      </w:r>
      <w:proofErr w:type="spellStart"/>
      <w:r w:rsidRPr="001619B6">
        <w:rPr>
          <w:rFonts w:ascii="Times New Roman" w:hAnsi="Times New Roman"/>
        </w:rPr>
        <w:t>Pebesma</w:t>
      </w:r>
      <w:proofErr w:type="spellEnd"/>
      <w:r w:rsidRPr="001619B6">
        <w:rPr>
          <w:rFonts w:ascii="Times New Roman" w:hAnsi="Times New Roman"/>
        </w:rPr>
        <w:t xml:space="preserve">, and V. Gómez-Rubio. 2008. </w:t>
      </w:r>
      <w:r w:rsidRPr="00465646">
        <w:rPr>
          <w:rFonts w:ascii="Times New Roman" w:hAnsi="Times New Roman"/>
          <w:u w:val="single"/>
        </w:rPr>
        <w:t>Appli</w:t>
      </w:r>
      <w:r w:rsidR="00910D26" w:rsidRPr="00465646">
        <w:rPr>
          <w:rFonts w:ascii="Times New Roman" w:hAnsi="Times New Roman"/>
          <w:u w:val="single"/>
        </w:rPr>
        <w:t>ed spatial data analysis with R</w:t>
      </w:r>
      <w:r w:rsidR="00910D26">
        <w:rPr>
          <w:rFonts w:ascii="Times New Roman" w:hAnsi="Times New Roman"/>
        </w:rPr>
        <w:t>. New York:</w:t>
      </w:r>
      <w:r w:rsidRPr="001619B6">
        <w:rPr>
          <w:rFonts w:ascii="Times New Roman" w:hAnsi="Times New Roman"/>
        </w:rPr>
        <w:t xml:space="preserve"> Springer.</w:t>
      </w:r>
    </w:p>
    <w:p w14:paraId="404307A3" w14:textId="77777777"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Bivand</w:t>
      </w:r>
      <w:proofErr w:type="spellEnd"/>
      <w:r w:rsidRPr="001619B6">
        <w:rPr>
          <w:rFonts w:ascii="Times New Roman" w:hAnsi="Times New Roman"/>
        </w:rPr>
        <w:t xml:space="preserve">, R., and C. </w:t>
      </w:r>
      <w:proofErr w:type="spellStart"/>
      <w:r w:rsidRPr="001619B6">
        <w:rPr>
          <w:rFonts w:ascii="Times New Roman" w:hAnsi="Times New Roman"/>
        </w:rPr>
        <w:t>Rundel</w:t>
      </w:r>
      <w:proofErr w:type="spellEnd"/>
      <w:r w:rsidRPr="001619B6">
        <w:rPr>
          <w:rFonts w:ascii="Times New Roman" w:hAnsi="Times New Roman"/>
        </w:rPr>
        <w:t xml:space="preserve">. 2014. </w:t>
      </w:r>
      <w:proofErr w:type="spellStart"/>
      <w:proofErr w:type="gramStart"/>
      <w:r w:rsidRPr="001619B6">
        <w:rPr>
          <w:rFonts w:ascii="Times New Roman" w:hAnsi="Times New Roman"/>
        </w:rPr>
        <w:t>rgeos</w:t>
      </w:r>
      <w:proofErr w:type="spellEnd"/>
      <w:proofErr w:type="gramEnd"/>
      <w:r w:rsidRPr="001619B6">
        <w:rPr>
          <w:rFonts w:ascii="Times New Roman" w:hAnsi="Times New Roman"/>
        </w:rPr>
        <w:t>: Interface to geometry engine - open source (</w:t>
      </w:r>
      <w:proofErr w:type="spellStart"/>
      <w:r w:rsidRPr="001619B6">
        <w:rPr>
          <w:rFonts w:ascii="Times New Roman" w:hAnsi="Times New Roman"/>
        </w:rPr>
        <w:t>gEOS</w:t>
      </w:r>
      <w:proofErr w:type="spellEnd"/>
      <w:r w:rsidRPr="001619B6">
        <w:rPr>
          <w:rFonts w:ascii="Times New Roman" w:hAnsi="Times New Roman"/>
        </w:rPr>
        <w:t>),</w:t>
      </w:r>
      <w:r w:rsidR="00910D26">
        <w:rPr>
          <w:rFonts w:ascii="Times New Roman" w:hAnsi="Times New Roman"/>
        </w:rPr>
        <w:t xml:space="preserve"> R package version 0.3-8. </w:t>
      </w:r>
      <w:hyperlink r:id="rId20" w:history="1">
        <w:r w:rsidR="00910D26" w:rsidRPr="00660DD2">
          <w:rPr>
            <w:rStyle w:val="Hyperlink"/>
            <w:rFonts w:ascii="Times New Roman" w:hAnsi="Times New Roman"/>
          </w:rPr>
          <w:t>http://CRAN.R-project.org/package=rgeos</w:t>
        </w:r>
      </w:hyperlink>
      <w:r w:rsidR="00910D26">
        <w:rPr>
          <w:rFonts w:ascii="Times New Roman" w:hAnsi="Times New Roman"/>
        </w:rPr>
        <w:t>. Accessed July 1, 2015.</w:t>
      </w:r>
    </w:p>
    <w:p w14:paraId="2ED1AD73" w14:textId="052BE7B5" w:rsidR="00EA384A" w:rsidRDefault="00EA384A" w:rsidP="006E5FC6">
      <w:pPr>
        <w:spacing w:before="0"/>
        <w:ind w:left="720" w:hanging="720"/>
        <w:rPr>
          <w:rFonts w:ascii="Times New Roman" w:hAnsi="Times New Roman"/>
        </w:rPr>
      </w:pPr>
      <w:r w:rsidRPr="00EA384A">
        <w:rPr>
          <w:rFonts w:ascii="Times New Roman" w:hAnsi="Times New Roman"/>
        </w:rPr>
        <w:t xml:space="preserve">Burkholder, J. M., D. </w:t>
      </w:r>
      <w:r w:rsidR="00465646">
        <w:rPr>
          <w:rFonts w:ascii="Times New Roman" w:hAnsi="Times New Roman"/>
        </w:rPr>
        <w:t xml:space="preserve">A. </w:t>
      </w:r>
      <w:proofErr w:type="spellStart"/>
      <w:r w:rsidR="00465646">
        <w:rPr>
          <w:rFonts w:ascii="Times New Roman" w:hAnsi="Times New Roman"/>
        </w:rPr>
        <w:t>Tomasko</w:t>
      </w:r>
      <w:proofErr w:type="spellEnd"/>
      <w:r w:rsidR="00465646">
        <w:rPr>
          <w:rFonts w:ascii="Times New Roman" w:hAnsi="Times New Roman"/>
        </w:rPr>
        <w:t xml:space="preserve"> and B. W. </w:t>
      </w:r>
      <w:proofErr w:type="spellStart"/>
      <w:r w:rsidR="00465646">
        <w:rPr>
          <w:rFonts w:ascii="Times New Roman" w:hAnsi="Times New Roman"/>
        </w:rPr>
        <w:t>Touchette</w:t>
      </w:r>
      <w:proofErr w:type="spellEnd"/>
      <w:r w:rsidR="00465646">
        <w:rPr>
          <w:rFonts w:ascii="Times New Roman" w:hAnsi="Times New Roman"/>
        </w:rPr>
        <w:t xml:space="preserve"> 2007. Seagrasses and eutrophication.</w:t>
      </w:r>
      <w:r w:rsidRPr="00EA384A">
        <w:rPr>
          <w:rFonts w:ascii="Times New Roman" w:hAnsi="Times New Roman"/>
        </w:rPr>
        <w:t xml:space="preserve"> </w:t>
      </w:r>
      <w:r w:rsidRPr="00465646">
        <w:rPr>
          <w:rFonts w:ascii="Times New Roman" w:hAnsi="Times New Roman"/>
          <w:i/>
        </w:rPr>
        <w:t>Journal of Experimental Marine Biology and Ecology</w:t>
      </w:r>
      <w:r w:rsidRPr="00EA384A">
        <w:rPr>
          <w:rFonts w:ascii="Times New Roman" w:hAnsi="Times New Roman"/>
        </w:rPr>
        <w:t xml:space="preserve"> 350(1-2): 46-72.</w:t>
      </w:r>
    </w:p>
    <w:p w14:paraId="6688C23E" w14:textId="059AB1F0" w:rsidR="00997053" w:rsidRPr="001619B6" w:rsidRDefault="00997053" w:rsidP="006E5FC6">
      <w:pPr>
        <w:spacing w:before="0"/>
        <w:ind w:left="720" w:hanging="720"/>
        <w:rPr>
          <w:rFonts w:ascii="Times New Roman" w:hAnsi="Times New Roman"/>
        </w:rPr>
      </w:pPr>
      <w:r>
        <w:rPr>
          <w:rFonts w:ascii="Times New Roman" w:hAnsi="Times New Roman"/>
        </w:rPr>
        <w:t xml:space="preserve">Caffrey, J.M., M.C. Murrell, K.S. </w:t>
      </w:r>
      <w:proofErr w:type="spellStart"/>
      <w:r>
        <w:rPr>
          <w:rFonts w:ascii="Times New Roman" w:hAnsi="Times New Roman"/>
        </w:rPr>
        <w:t>Amacker</w:t>
      </w:r>
      <w:proofErr w:type="spellEnd"/>
      <w:r>
        <w:rPr>
          <w:rFonts w:ascii="Times New Roman" w:hAnsi="Times New Roman"/>
        </w:rPr>
        <w:t>, J.</w:t>
      </w:r>
      <w:r w:rsidR="00910D26">
        <w:rPr>
          <w:rFonts w:ascii="Times New Roman" w:hAnsi="Times New Roman"/>
        </w:rPr>
        <w:t xml:space="preserve"> </w:t>
      </w:r>
      <w:r>
        <w:rPr>
          <w:rFonts w:ascii="Times New Roman" w:hAnsi="Times New Roman"/>
        </w:rPr>
        <w:t>Harper, S.</w:t>
      </w:r>
      <w:r w:rsidR="00910D26">
        <w:rPr>
          <w:rFonts w:ascii="Times New Roman" w:hAnsi="Times New Roman"/>
        </w:rPr>
        <w:t xml:space="preserve"> </w:t>
      </w:r>
      <w:r w:rsidRPr="001619B6">
        <w:rPr>
          <w:rFonts w:ascii="Times New Roman" w:hAnsi="Times New Roman"/>
        </w:rPr>
        <w:t xml:space="preserve">Phipps, and M. Woodrey. 2013. Seasonal and inter-annual patterns in primary production, respiration and net ecosystem metabolism </w:t>
      </w:r>
      <w:r w:rsidRPr="001619B6">
        <w:rPr>
          <w:rFonts w:ascii="Times New Roman" w:hAnsi="Times New Roman"/>
        </w:rPr>
        <w:lastRenderedPageBreak/>
        <w:t xml:space="preserve">in 3 estuaries in the northeast Gulf of Mexico. </w:t>
      </w:r>
      <w:r w:rsidRPr="001619B6">
        <w:rPr>
          <w:rFonts w:ascii="Times New Roman" w:hAnsi="Times New Roman"/>
          <w:i/>
        </w:rPr>
        <w:t>Estuaries and Coasts</w:t>
      </w:r>
      <w:r w:rsidRPr="001619B6">
        <w:rPr>
          <w:rFonts w:ascii="Times New Roman" w:hAnsi="Times New Roman"/>
        </w:rPr>
        <w:t xml:space="preserve"> 37</w:t>
      </w:r>
      <w:r w:rsidR="00092AE7">
        <w:rPr>
          <w:rFonts w:ascii="Times New Roman" w:hAnsi="Times New Roman"/>
        </w:rPr>
        <w:t>(</w:t>
      </w:r>
      <w:proofErr w:type="spellStart"/>
      <w:r w:rsidR="00092AE7">
        <w:rPr>
          <w:rFonts w:ascii="Times New Roman" w:hAnsi="Times New Roman"/>
        </w:rPr>
        <w:t>Suppl</w:t>
      </w:r>
      <w:proofErr w:type="spellEnd"/>
      <w:r w:rsidR="00092AE7">
        <w:rPr>
          <w:rFonts w:ascii="Times New Roman" w:hAnsi="Times New Roman"/>
        </w:rPr>
        <w:t xml:space="preserve"> 1)</w:t>
      </w:r>
      <w:r w:rsidRPr="001619B6">
        <w:rPr>
          <w:rFonts w:ascii="Times New Roman" w:hAnsi="Times New Roman"/>
        </w:rPr>
        <w:t xml:space="preserve">: </w:t>
      </w:r>
      <w:r w:rsidR="00092AE7">
        <w:rPr>
          <w:rFonts w:ascii="Times New Roman" w:hAnsi="Times New Roman"/>
        </w:rPr>
        <w:t>S</w:t>
      </w:r>
      <w:r w:rsidRPr="001619B6">
        <w:rPr>
          <w:rFonts w:ascii="Times New Roman" w:hAnsi="Times New Roman"/>
        </w:rPr>
        <w:t>222–</w:t>
      </w:r>
      <w:r w:rsidR="00092AE7">
        <w:rPr>
          <w:rFonts w:ascii="Times New Roman" w:hAnsi="Times New Roman"/>
        </w:rPr>
        <w:t>S</w:t>
      </w:r>
      <w:r w:rsidRPr="001619B6">
        <w:rPr>
          <w:rFonts w:ascii="Times New Roman" w:hAnsi="Times New Roman"/>
        </w:rPr>
        <w:t>241.</w:t>
      </w:r>
    </w:p>
    <w:p w14:paraId="2790B00C" w14:textId="3C1E1CE3" w:rsidR="00997053" w:rsidRPr="001619B6" w:rsidRDefault="00092AE7" w:rsidP="006E5FC6">
      <w:pPr>
        <w:spacing w:before="0"/>
        <w:ind w:left="720" w:hanging="720"/>
        <w:rPr>
          <w:rFonts w:ascii="Times New Roman" w:hAnsi="Times New Roman"/>
        </w:rPr>
      </w:pPr>
      <w:r>
        <w:rPr>
          <w:rFonts w:ascii="Times New Roman" w:hAnsi="Times New Roman"/>
        </w:rPr>
        <w:t>Chen, Z., F.</w:t>
      </w:r>
      <w:r w:rsidR="00997053" w:rsidRPr="001619B6">
        <w:rPr>
          <w:rFonts w:ascii="Times New Roman" w:hAnsi="Times New Roman"/>
        </w:rPr>
        <w:t>E. Muller-</w:t>
      </w:r>
      <w:proofErr w:type="spellStart"/>
      <w:r w:rsidR="00997053" w:rsidRPr="001619B6">
        <w:rPr>
          <w:rFonts w:ascii="Times New Roman" w:hAnsi="Times New Roman"/>
        </w:rPr>
        <w:t>Karger</w:t>
      </w:r>
      <w:proofErr w:type="spellEnd"/>
      <w:r w:rsidR="00997053" w:rsidRPr="001619B6">
        <w:rPr>
          <w:rFonts w:ascii="Times New Roman" w:hAnsi="Times New Roman"/>
        </w:rPr>
        <w:t xml:space="preserve">, and C. Hu. 2007. Remote sensing of water clarity in Tampa Bay. </w:t>
      </w:r>
      <w:r w:rsidR="00997053" w:rsidRPr="00910D26">
        <w:rPr>
          <w:rFonts w:ascii="Times New Roman" w:hAnsi="Times New Roman"/>
          <w:i/>
        </w:rPr>
        <w:t>Remote Sensing of Environment</w:t>
      </w:r>
      <w:r w:rsidR="00997053" w:rsidRPr="001619B6">
        <w:rPr>
          <w:rFonts w:ascii="Times New Roman" w:hAnsi="Times New Roman"/>
        </w:rPr>
        <w:t xml:space="preserve"> 109: 249–259.</w:t>
      </w:r>
    </w:p>
    <w:p w14:paraId="74BE88EF"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Choice, Z. D., T. K. Frazer, and C. A. Jacoby. 2014. Light requirements of seagrasses determined from historical records of light attenuation along the Gulf coast of peninsular Florida. </w:t>
      </w:r>
      <w:r w:rsidRPr="00910D26">
        <w:rPr>
          <w:rFonts w:ascii="Times New Roman" w:hAnsi="Times New Roman"/>
          <w:i/>
        </w:rPr>
        <w:t>Marine Pollution Bulletin</w:t>
      </w:r>
      <w:r w:rsidRPr="001619B6">
        <w:rPr>
          <w:rFonts w:ascii="Times New Roman" w:hAnsi="Times New Roman"/>
        </w:rPr>
        <w:t xml:space="preserve"> 81: 94–102.</w:t>
      </w:r>
    </w:p>
    <w:p w14:paraId="4C982B17" w14:textId="77777777" w:rsidR="00997053" w:rsidRPr="001619B6" w:rsidRDefault="00910D26" w:rsidP="006E5FC6">
      <w:pPr>
        <w:spacing w:before="0"/>
        <w:ind w:left="720" w:hanging="720"/>
        <w:rPr>
          <w:rFonts w:ascii="Times New Roman" w:hAnsi="Times New Roman"/>
        </w:rPr>
      </w:pPr>
      <w:r>
        <w:rPr>
          <w:rFonts w:ascii="Times New Roman" w:hAnsi="Times New Roman"/>
        </w:rPr>
        <w:t>CPE (</w:t>
      </w:r>
      <w:r w:rsidR="00997053" w:rsidRPr="001619B6">
        <w:rPr>
          <w:rFonts w:ascii="Times New Roman" w:hAnsi="Times New Roman"/>
        </w:rPr>
        <w:t>Coastal Planning and Engineering</w:t>
      </w:r>
      <w:r>
        <w:rPr>
          <w:rFonts w:ascii="Times New Roman" w:hAnsi="Times New Roman"/>
        </w:rPr>
        <w:t>)</w:t>
      </w:r>
      <w:r w:rsidR="00997053" w:rsidRPr="001619B6">
        <w:rPr>
          <w:rFonts w:ascii="Times New Roman" w:hAnsi="Times New Roman"/>
        </w:rPr>
        <w:t xml:space="preserve">. 1997. Indian River Lagoon bathymetric survey. A final report to St. John’s River Water Management District. </w:t>
      </w:r>
      <w:r>
        <w:rPr>
          <w:rFonts w:ascii="Times New Roman" w:hAnsi="Times New Roman"/>
        </w:rPr>
        <w:t>Contract 95W142,</w:t>
      </w:r>
      <w:r w:rsidR="00997053" w:rsidRPr="001619B6">
        <w:rPr>
          <w:rFonts w:ascii="Times New Roman" w:hAnsi="Times New Roman"/>
        </w:rPr>
        <w:t xml:space="preserve"> </w:t>
      </w:r>
      <w:r w:rsidR="004B32CF">
        <w:rPr>
          <w:rFonts w:ascii="Times New Roman" w:hAnsi="Times New Roman"/>
        </w:rPr>
        <w:t xml:space="preserve">Palatka, Florida, </w:t>
      </w:r>
      <w:r w:rsidR="00997053" w:rsidRPr="001619B6">
        <w:rPr>
          <w:rFonts w:ascii="Times New Roman" w:hAnsi="Times New Roman"/>
        </w:rPr>
        <w:t>Coastal Planning</w:t>
      </w:r>
      <w:r>
        <w:rPr>
          <w:rFonts w:ascii="Times New Roman" w:hAnsi="Times New Roman"/>
        </w:rPr>
        <w:t xml:space="preserve"> and Engineering</w:t>
      </w:r>
      <w:r w:rsidR="004B32CF">
        <w:rPr>
          <w:rFonts w:ascii="Times New Roman" w:hAnsi="Times New Roman"/>
        </w:rPr>
        <w:t>.</w:t>
      </w:r>
    </w:p>
    <w:p w14:paraId="04B9EB59"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Dawes, C., and W. Avery. 2010. Epiphytes of the seagrass </w:t>
      </w:r>
      <w:proofErr w:type="spellStart"/>
      <w:r w:rsidRPr="00910D26">
        <w:rPr>
          <w:rFonts w:ascii="Times New Roman" w:hAnsi="Times New Roman"/>
          <w:i/>
        </w:rPr>
        <w:t>Halodule</w:t>
      </w:r>
      <w:proofErr w:type="spellEnd"/>
      <w:r w:rsidRPr="00910D26">
        <w:rPr>
          <w:rFonts w:ascii="Times New Roman" w:hAnsi="Times New Roman"/>
          <w:i/>
        </w:rPr>
        <w:t xml:space="preserve"> </w:t>
      </w:r>
      <w:proofErr w:type="spellStart"/>
      <w:r w:rsidRPr="00910D26">
        <w:rPr>
          <w:rFonts w:ascii="Times New Roman" w:hAnsi="Times New Roman"/>
          <w:i/>
        </w:rPr>
        <w:t>wrightii</w:t>
      </w:r>
      <w:proofErr w:type="spellEnd"/>
      <w:r w:rsidRPr="001619B6">
        <w:rPr>
          <w:rFonts w:ascii="Times New Roman" w:hAnsi="Times New Roman"/>
        </w:rPr>
        <w:t xml:space="preserve"> in Hillsborough Bay, Florida, a 14 year study in an estuary recovering from eutrophication. </w:t>
      </w:r>
      <w:r w:rsidRPr="00910D26">
        <w:rPr>
          <w:rFonts w:ascii="Times New Roman" w:hAnsi="Times New Roman"/>
          <w:i/>
        </w:rPr>
        <w:t>Florida Scientist</w:t>
      </w:r>
      <w:r w:rsidRPr="001619B6">
        <w:rPr>
          <w:rFonts w:ascii="Times New Roman" w:hAnsi="Times New Roman"/>
        </w:rPr>
        <w:t xml:space="preserve"> 73: 185–195.</w:t>
      </w:r>
    </w:p>
    <w:p w14:paraId="6B866E93" w14:textId="77777777" w:rsidR="00997053" w:rsidRPr="001619B6" w:rsidRDefault="00910D26" w:rsidP="006E5FC6">
      <w:pPr>
        <w:spacing w:before="0"/>
        <w:ind w:left="720" w:hanging="720"/>
        <w:rPr>
          <w:rFonts w:ascii="Times New Roman" w:hAnsi="Times New Roman"/>
        </w:rPr>
      </w:pPr>
      <w:r>
        <w:rPr>
          <w:rFonts w:ascii="Times New Roman" w:hAnsi="Times New Roman"/>
        </w:rPr>
        <w:t>Dennison, W.C., R.J. Orth, K.A. Moore, J.</w:t>
      </w:r>
      <w:r w:rsidR="00997053" w:rsidRPr="001619B6">
        <w:rPr>
          <w:rFonts w:ascii="Times New Roman" w:hAnsi="Times New Roman"/>
        </w:rPr>
        <w:t>C. Stev</w:t>
      </w:r>
      <w:r>
        <w:rPr>
          <w:rFonts w:ascii="Times New Roman" w:hAnsi="Times New Roman"/>
        </w:rPr>
        <w:t xml:space="preserve">enson, V. Carter, S. </w:t>
      </w:r>
      <w:proofErr w:type="spellStart"/>
      <w:r>
        <w:rPr>
          <w:rFonts w:ascii="Times New Roman" w:hAnsi="Times New Roman"/>
        </w:rPr>
        <w:t>Kollar</w:t>
      </w:r>
      <w:proofErr w:type="spellEnd"/>
      <w:r>
        <w:rPr>
          <w:rFonts w:ascii="Times New Roman" w:hAnsi="Times New Roman"/>
        </w:rPr>
        <w:t>, P.W. Bergstrom, and R.</w:t>
      </w:r>
      <w:r w:rsidR="00997053" w:rsidRPr="001619B6">
        <w:rPr>
          <w:rFonts w:ascii="Times New Roman" w:hAnsi="Times New Roman"/>
        </w:rPr>
        <w:t xml:space="preserve">A. </w:t>
      </w:r>
      <w:proofErr w:type="spellStart"/>
      <w:r w:rsidR="00997053" w:rsidRPr="001619B6">
        <w:rPr>
          <w:rFonts w:ascii="Times New Roman" w:hAnsi="Times New Roman"/>
        </w:rPr>
        <w:t>Batiuk</w:t>
      </w:r>
      <w:proofErr w:type="spellEnd"/>
      <w:r w:rsidR="00997053" w:rsidRPr="001619B6">
        <w:rPr>
          <w:rFonts w:ascii="Times New Roman" w:hAnsi="Times New Roman"/>
        </w:rPr>
        <w:t xml:space="preserve">. 1993. Assessing water quality with submersed aquatic vegetation. </w:t>
      </w:r>
      <w:r w:rsidR="00997053" w:rsidRPr="00910D26">
        <w:rPr>
          <w:rFonts w:ascii="Times New Roman" w:hAnsi="Times New Roman"/>
          <w:i/>
        </w:rPr>
        <w:t>Bioscience</w:t>
      </w:r>
      <w:r w:rsidR="00997053" w:rsidRPr="001619B6">
        <w:rPr>
          <w:rFonts w:ascii="Times New Roman" w:hAnsi="Times New Roman"/>
        </w:rPr>
        <w:t xml:space="preserve"> 43: 86–94.</w:t>
      </w:r>
    </w:p>
    <w:p w14:paraId="1F4CF4EA" w14:textId="77777777" w:rsidR="00997053" w:rsidRPr="001619B6" w:rsidRDefault="00910D26" w:rsidP="006E5FC6">
      <w:pPr>
        <w:spacing w:before="0"/>
        <w:ind w:left="720" w:hanging="720"/>
        <w:rPr>
          <w:rFonts w:ascii="Times New Roman" w:hAnsi="Times New Roman"/>
        </w:rPr>
      </w:pPr>
      <w:r>
        <w:rPr>
          <w:rFonts w:ascii="Times New Roman" w:hAnsi="Times New Roman"/>
        </w:rPr>
        <w:t>Dixon, L.K., and J.</w:t>
      </w:r>
      <w:r w:rsidR="00997053" w:rsidRPr="001619B6">
        <w:rPr>
          <w:rFonts w:ascii="Times New Roman" w:hAnsi="Times New Roman"/>
        </w:rPr>
        <w:t xml:space="preserve">R. </w:t>
      </w:r>
      <w:proofErr w:type="spellStart"/>
      <w:r w:rsidR="00997053" w:rsidRPr="001619B6">
        <w:rPr>
          <w:rFonts w:ascii="Times New Roman" w:hAnsi="Times New Roman"/>
        </w:rPr>
        <w:t>Leverone</w:t>
      </w:r>
      <w:proofErr w:type="spellEnd"/>
      <w:r w:rsidR="00997053" w:rsidRPr="001619B6">
        <w:rPr>
          <w:rFonts w:ascii="Times New Roman" w:hAnsi="Times New Roman"/>
        </w:rPr>
        <w:t xml:space="preserve">. 1995. Light requirements of </w:t>
      </w:r>
      <w:proofErr w:type="spellStart"/>
      <w:r w:rsidR="002D75BF">
        <w:rPr>
          <w:rFonts w:ascii="Times New Roman" w:hAnsi="Times New Roman"/>
          <w:i/>
        </w:rPr>
        <w:t>T</w:t>
      </w:r>
      <w:r w:rsidR="00997053" w:rsidRPr="00910D26">
        <w:rPr>
          <w:rFonts w:ascii="Times New Roman" w:hAnsi="Times New Roman"/>
          <w:i/>
        </w:rPr>
        <w:t>halassia</w:t>
      </w:r>
      <w:proofErr w:type="spellEnd"/>
      <w:r w:rsidR="00997053" w:rsidRPr="00910D26">
        <w:rPr>
          <w:rFonts w:ascii="Times New Roman" w:hAnsi="Times New Roman"/>
          <w:i/>
        </w:rPr>
        <w:t xml:space="preserve"> </w:t>
      </w:r>
      <w:proofErr w:type="spellStart"/>
      <w:r w:rsidR="00997053" w:rsidRPr="00910D26">
        <w:rPr>
          <w:rFonts w:ascii="Times New Roman" w:hAnsi="Times New Roman"/>
          <w:i/>
        </w:rPr>
        <w:t>testudinum</w:t>
      </w:r>
      <w:proofErr w:type="spellEnd"/>
      <w:r w:rsidR="00997053" w:rsidRPr="001619B6">
        <w:rPr>
          <w:rFonts w:ascii="Times New Roman" w:hAnsi="Times New Roman"/>
        </w:rPr>
        <w:t xml:space="preserve"> in Tampa Bay, Florida. </w:t>
      </w:r>
      <w:r>
        <w:rPr>
          <w:rFonts w:ascii="Times New Roman" w:hAnsi="Times New Roman"/>
        </w:rPr>
        <w:t>Technical Report Number 425,</w:t>
      </w:r>
      <w:r w:rsidR="004B32CF">
        <w:rPr>
          <w:rFonts w:ascii="Times New Roman" w:hAnsi="Times New Roman"/>
        </w:rPr>
        <w:t xml:space="preserve"> Sarasota, Florida,</w:t>
      </w:r>
      <w:r>
        <w:rPr>
          <w:rFonts w:ascii="Times New Roman" w:hAnsi="Times New Roman"/>
        </w:rPr>
        <w:t xml:space="preserve"> Mote Marine Lab, Sarasota, Florida.</w:t>
      </w:r>
    </w:p>
    <w:p w14:paraId="665C840E" w14:textId="77777777" w:rsidR="00997053" w:rsidRPr="001619B6" w:rsidRDefault="00910D26" w:rsidP="006E5FC6">
      <w:pPr>
        <w:spacing w:before="0"/>
        <w:ind w:left="720" w:hanging="720"/>
        <w:rPr>
          <w:rFonts w:ascii="Times New Roman" w:hAnsi="Times New Roman"/>
        </w:rPr>
      </w:pPr>
      <w:r>
        <w:rPr>
          <w:rFonts w:ascii="Times New Roman" w:hAnsi="Times New Roman"/>
        </w:rPr>
        <w:t>Duarte, C.</w:t>
      </w:r>
      <w:r w:rsidR="00997053" w:rsidRPr="001619B6">
        <w:rPr>
          <w:rFonts w:ascii="Times New Roman" w:hAnsi="Times New Roman"/>
        </w:rPr>
        <w:t xml:space="preserve">M. 1991. Seagrass depth limits. </w:t>
      </w:r>
      <w:r w:rsidR="00997053" w:rsidRPr="00910D26">
        <w:rPr>
          <w:rFonts w:ascii="Times New Roman" w:hAnsi="Times New Roman"/>
          <w:i/>
        </w:rPr>
        <w:t xml:space="preserve">Aquatic Botany </w:t>
      </w:r>
      <w:r w:rsidR="00997053" w:rsidRPr="001619B6">
        <w:rPr>
          <w:rFonts w:ascii="Times New Roman" w:hAnsi="Times New Roman"/>
        </w:rPr>
        <w:t>40: 363–377.</w:t>
      </w:r>
    </w:p>
    <w:p w14:paraId="0642FF21" w14:textId="77777777" w:rsidR="00997053" w:rsidRPr="001619B6" w:rsidRDefault="00910D26" w:rsidP="006E5FC6">
      <w:pPr>
        <w:spacing w:before="0"/>
        <w:ind w:left="720" w:hanging="720"/>
        <w:rPr>
          <w:rFonts w:ascii="Times New Roman" w:hAnsi="Times New Roman"/>
        </w:rPr>
      </w:pPr>
      <w:r>
        <w:rPr>
          <w:rFonts w:ascii="Times New Roman" w:hAnsi="Times New Roman"/>
        </w:rPr>
        <w:t>Duarte, C.</w:t>
      </w:r>
      <w:r w:rsidR="00997053" w:rsidRPr="001619B6">
        <w:rPr>
          <w:rFonts w:ascii="Times New Roman" w:hAnsi="Times New Roman"/>
        </w:rPr>
        <w:t xml:space="preserve">M. 1995. Submerged aquatic vegetation in relation to different nutrient regimes. </w:t>
      </w:r>
      <w:r w:rsidR="00997053" w:rsidRPr="00910D26">
        <w:rPr>
          <w:rFonts w:ascii="Times New Roman" w:hAnsi="Times New Roman"/>
          <w:i/>
        </w:rPr>
        <w:t>Ophelia</w:t>
      </w:r>
      <w:r w:rsidR="00997053" w:rsidRPr="001619B6">
        <w:rPr>
          <w:rFonts w:ascii="Times New Roman" w:hAnsi="Times New Roman"/>
        </w:rPr>
        <w:t xml:space="preserve"> 41: 87–112.</w:t>
      </w:r>
    </w:p>
    <w:p w14:paraId="534259FF" w14:textId="77777777" w:rsidR="00997053" w:rsidRPr="001619B6" w:rsidRDefault="00910D26" w:rsidP="006E5FC6">
      <w:pPr>
        <w:spacing w:before="0"/>
        <w:ind w:left="720" w:hanging="720"/>
        <w:rPr>
          <w:rFonts w:ascii="Times New Roman" w:hAnsi="Times New Roman"/>
        </w:rPr>
      </w:pPr>
      <w:proofErr w:type="spellStart"/>
      <w:r>
        <w:rPr>
          <w:rFonts w:ascii="Times New Roman" w:hAnsi="Times New Roman"/>
        </w:rPr>
        <w:t>Elsdon</w:t>
      </w:r>
      <w:proofErr w:type="spellEnd"/>
      <w:r>
        <w:rPr>
          <w:rFonts w:ascii="Times New Roman" w:hAnsi="Times New Roman"/>
        </w:rPr>
        <w:t>, T.S., and S.</w:t>
      </w:r>
      <w:r w:rsidR="00997053" w:rsidRPr="001619B6">
        <w:rPr>
          <w:rFonts w:ascii="Times New Roman" w:hAnsi="Times New Roman"/>
        </w:rPr>
        <w:t>D. Connell. 2009. Spatial and temporal monitorin</w:t>
      </w:r>
      <w:r>
        <w:rPr>
          <w:rFonts w:ascii="Times New Roman" w:hAnsi="Times New Roman"/>
        </w:rPr>
        <w:t>g of coastal water quality: ref</w:t>
      </w:r>
      <w:r w:rsidR="00997053" w:rsidRPr="001619B6">
        <w:rPr>
          <w:rFonts w:ascii="Times New Roman" w:hAnsi="Times New Roman"/>
        </w:rPr>
        <w:t xml:space="preserve">ining the way we consider, gather, and interpret patterns. </w:t>
      </w:r>
      <w:r w:rsidR="00997053" w:rsidRPr="004B32CF">
        <w:rPr>
          <w:rFonts w:ascii="Times New Roman" w:hAnsi="Times New Roman"/>
          <w:i/>
        </w:rPr>
        <w:t>Aquatic Biology</w:t>
      </w:r>
      <w:r w:rsidR="00997053" w:rsidRPr="001619B6">
        <w:rPr>
          <w:rFonts w:ascii="Times New Roman" w:hAnsi="Times New Roman"/>
        </w:rPr>
        <w:t xml:space="preserve"> 5: 157–166.</w:t>
      </w:r>
    </w:p>
    <w:p w14:paraId="338370A4"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ESRI (Environmental Systems Research Institute). 2012. ArcGIS v10.1.</w:t>
      </w:r>
      <w:r w:rsidR="004B32CF">
        <w:rPr>
          <w:rFonts w:ascii="Times New Roman" w:hAnsi="Times New Roman"/>
        </w:rPr>
        <w:t xml:space="preserve"> Redlands, California, Environmental Systems Research Institute.</w:t>
      </w:r>
    </w:p>
    <w:p w14:paraId="548517B9" w14:textId="0FD84882" w:rsidR="00997053" w:rsidRDefault="00997053" w:rsidP="006E5FC6">
      <w:pPr>
        <w:spacing w:before="0"/>
        <w:ind w:left="720" w:hanging="720"/>
        <w:rPr>
          <w:rFonts w:ascii="Times New Roman" w:hAnsi="Times New Roman"/>
        </w:rPr>
      </w:pPr>
      <w:r>
        <w:rPr>
          <w:rFonts w:ascii="Times New Roman" w:hAnsi="Times New Roman"/>
        </w:rPr>
        <w:t xml:space="preserve">FDEP (Florida Department of Environmental Protection). 2012. Site-specific information in support of establishing numeric nutrient criteria for Choctawhatchee Bay. </w:t>
      </w:r>
      <w:r w:rsidR="004B32CF">
        <w:rPr>
          <w:rFonts w:ascii="Times New Roman" w:hAnsi="Times New Roman"/>
        </w:rPr>
        <w:t xml:space="preserve">Tallahassee, Florida, </w:t>
      </w:r>
      <w:r>
        <w:rPr>
          <w:rFonts w:ascii="Times New Roman" w:hAnsi="Times New Roman"/>
        </w:rPr>
        <w:t>Florida Departm</w:t>
      </w:r>
      <w:r w:rsidR="00554856">
        <w:rPr>
          <w:rFonts w:ascii="Times New Roman" w:hAnsi="Times New Roman"/>
        </w:rPr>
        <w:t>ent of Environmental Protection:</w:t>
      </w:r>
      <w:r w:rsidR="003B793C">
        <w:rPr>
          <w:rFonts w:ascii="Times New Roman" w:hAnsi="Times New Roman"/>
        </w:rPr>
        <w:t xml:space="preserve"> </w:t>
      </w:r>
      <w:r w:rsidR="00554856">
        <w:rPr>
          <w:rFonts w:ascii="Times New Roman" w:hAnsi="Times New Roman"/>
        </w:rPr>
        <w:t>121 pp.</w:t>
      </w:r>
    </w:p>
    <w:p w14:paraId="45FE3532" w14:textId="77777777" w:rsidR="00997053" w:rsidRPr="001619B6" w:rsidRDefault="0007467F" w:rsidP="006E5FC6">
      <w:pPr>
        <w:spacing w:before="0"/>
        <w:ind w:left="720" w:hanging="720"/>
        <w:rPr>
          <w:rFonts w:ascii="Times New Roman" w:hAnsi="Times New Roman"/>
        </w:rPr>
      </w:pPr>
      <w:r>
        <w:rPr>
          <w:rFonts w:ascii="Times New Roman" w:hAnsi="Times New Roman"/>
        </w:rPr>
        <w:t>Hale, J.</w:t>
      </w:r>
      <w:r w:rsidR="00997053" w:rsidRPr="001619B6">
        <w:rPr>
          <w:rFonts w:ascii="Times New Roman" w:hAnsi="Times New Roman"/>
        </w:rPr>
        <w:t xml:space="preserve">A., T.K. Frazer, D.A. </w:t>
      </w:r>
      <w:proofErr w:type="spellStart"/>
      <w:r w:rsidR="00997053" w:rsidRPr="001619B6">
        <w:rPr>
          <w:rFonts w:ascii="Times New Roman" w:hAnsi="Times New Roman"/>
        </w:rPr>
        <w:t>Tomasko</w:t>
      </w:r>
      <w:proofErr w:type="spellEnd"/>
      <w:r w:rsidR="00997053" w:rsidRPr="001619B6">
        <w:rPr>
          <w:rFonts w:ascii="Times New Roman" w:hAnsi="Times New Roman"/>
        </w:rPr>
        <w:t xml:space="preserve">, and M.O. Hall. 2004. Changes in the distribution of seagrass species along Florida’s central gulf coast: Iverson and </w:t>
      </w:r>
      <w:proofErr w:type="spellStart"/>
      <w:r w:rsidR="00997053" w:rsidRPr="001619B6">
        <w:rPr>
          <w:rFonts w:ascii="Times New Roman" w:hAnsi="Times New Roman"/>
        </w:rPr>
        <w:t>Bittaker</w:t>
      </w:r>
      <w:proofErr w:type="spellEnd"/>
      <w:r w:rsidR="00997053" w:rsidRPr="001619B6">
        <w:rPr>
          <w:rFonts w:ascii="Times New Roman" w:hAnsi="Times New Roman"/>
        </w:rPr>
        <w:t xml:space="preserve"> revisited. </w:t>
      </w:r>
      <w:r w:rsidR="00997053" w:rsidRPr="0007467F">
        <w:rPr>
          <w:rFonts w:ascii="Times New Roman" w:hAnsi="Times New Roman"/>
          <w:i/>
        </w:rPr>
        <w:t>Estuaries</w:t>
      </w:r>
      <w:r w:rsidR="00997053" w:rsidRPr="001619B6">
        <w:rPr>
          <w:rFonts w:ascii="Times New Roman" w:hAnsi="Times New Roman"/>
        </w:rPr>
        <w:t xml:space="preserve"> 27: 36–43.</w:t>
      </w:r>
    </w:p>
    <w:p w14:paraId="444B9748" w14:textId="47C0F344" w:rsidR="00997053" w:rsidRDefault="0007467F" w:rsidP="006E5FC6">
      <w:pPr>
        <w:spacing w:before="0"/>
        <w:ind w:left="720" w:hanging="720"/>
        <w:rPr>
          <w:rFonts w:ascii="Times New Roman" w:hAnsi="Times New Roman"/>
        </w:rPr>
      </w:pPr>
      <w:r>
        <w:rPr>
          <w:rFonts w:ascii="Times New Roman" w:hAnsi="Times New Roman"/>
        </w:rPr>
        <w:t xml:space="preserve">Hall, M.O., M.J. </w:t>
      </w:r>
      <w:proofErr w:type="spellStart"/>
      <w:r>
        <w:rPr>
          <w:rFonts w:ascii="Times New Roman" w:hAnsi="Times New Roman"/>
        </w:rPr>
        <w:t>Durako</w:t>
      </w:r>
      <w:proofErr w:type="spellEnd"/>
      <w:r>
        <w:rPr>
          <w:rFonts w:ascii="Times New Roman" w:hAnsi="Times New Roman"/>
        </w:rPr>
        <w:t xml:space="preserve">, J.W. </w:t>
      </w:r>
      <w:proofErr w:type="spellStart"/>
      <w:r>
        <w:rPr>
          <w:rFonts w:ascii="Times New Roman" w:hAnsi="Times New Roman"/>
        </w:rPr>
        <w:t>Fourqurean</w:t>
      </w:r>
      <w:proofErr w:type="spellEnd"/>
      <w:r>
        <w:rPr>
          <w:rFonts w:ascii="Times New Roman" w:hAnsi="Times New Roman"/>
        </w:rPr>
        <w:t>, and J.</w:t>
      </w:r>
      <w:r w:rsidR="00997053" w:rsidRPr="001619B6">
        <w:rPr>
          <w:rFonts w:ascii="Times New Roman" w:hAnsi="Times New Roman"/>
        </w:rPr>
        <w:t xml:space="preserve">C. </w:t>
      </w:r>
      <w:proofErr w:type="spellStart"/>
      <w:r w:rsidR="00997053" w:rsidRPr="001619B6">
        <w:rPr>
          <w:rFonts w:ascii="Times New Roman" w:hAnsi="Times New Roman"/>
        </w:rPr>
        <w:t>Zieman</w:t>
      </w:r>
      <w:proofErr w:type="spellEnd"/>
      <w:r w:rsidR="00997053" w:rsidRPr="001619B6">
        <w:rPr>
          <w:rFonts w:ascii="Times New Roman" w:hAnsi="Times New Roman"/>
        </w:rPr>
        <w:t>. 199</w:t>
      </w:r>
      <w:r w:rsidR="00187507">
        <w:rPr>
          <w:rFonts w:ascii="Times New Roman" w:hAnsi="Times New Roman"/>
        </w:rPr>
        <w:t>9</w:t>
      </w:r>
      <w:r w:rsidR="00997053" w:rsidRPr="001619B6">
        <w:rPr>
          <w:rFonts w:ascii="Times New Roman" w:hAnsi="Times New Roman"/>
        </w:rPr>
        <w:t xml:space="preserve">. Decadal changes in seagrass distribution and abundance in Florida Bay. </w:t>
      </w:r>
      <w:r w:rsidR="00997053" w:rsidRPr="0007467F">
        <w:rPr>
          <w:rFonts w:ascii="Times New Roman" w:hAnsi="Times New Roman"/>
          <w:i/>
        </w:rPr>
        <w:t xml:space="preserve">Estuaries </w:t>
      </w:r>
      <w:r w:rsidR="00997053" w:rsidRPr="001619B6">
        <w:rPr>
          <w:rFonts w:ascii="Times New Roman" w:hAnsi="Times New Roman"/>
        </w:rPr>
        <w:t>22</w:t>
      </w:r>
      <w:r w:rsidR="00187507">
        <w:rPr>
          <w:rFonts w:ascii="Times New Roman" w:hAnsi="Times New Roman"/>
        </w:rPr>
        <w:t>(2B)</w:t>
      </w:r>
      <w:r w:rsidR="00997053" w:rsidRPr="001619B6">
        <w:rPr>
          <w:rFonts w:ascii="Times New Roman" w:hAnsi="Times New Roman"/>
        </w:rPr>
        <w:t>: 445–459.</w:t>
      </w:r>
    </w:p>
    <w:p w14:paraId="50096784" w14:textId="72531887" w:rsidR="009933CD" w:rsidRPr="001619B6" w:rsidRDefault="00CA116B" w:rsidP="006E5FC6">
      <w:pPr>
        <w:spacing w:before="0"/>
        <w:ind w:left="720" w:hanging="720"/>
        <w:rPr>
          <w:rFonts w:ascii="Times New Roman" w:hAnsi="Times New Roman"/>
        </w:rPr>
      </w:pPr>
      <w:proofErr w:type="spellStart"/>
      <w:r>
        <w:rPr>
          <w:rFonts w:ascii="Times New Roman" w:hAnsi="Times New Roman"/>
        </w:rPr>
        <w:t>Hemminga</w:t>
      </w:r>
      <w:proofErr w:type="spellEnd"/>
      <w:r>
        <w:rPr>
          <w:rFonts w:ascii="Times New Roman" w:hAnsi="Times New Roman"/>
        </w:rPr>
        <w:t>, M. A. 1998</w:t>
      </w:r>
      <w:r w:rsidR="009933CD" w:rsidRPr="009933CD">
        <w:rPr>
          <w:rFonts w:ascii="Times New Roman" w:hAnsi="Times New Roman"/>
        </w:rPr>
        <w:t>. The root/rhizome system of sea</w:t>
      </w:r>
      <w:r w:rsidR="009933CD">
        <w:rPr>
          <w:rFonts w:ascii="Times New Roman" w:hAnsi="Times New Roman"/>
        </w:rPr>
        <w:t>grasses: an asset and a burden.</w:t>
      </w:r>
      <w:r w:rsidR="009933CD" w:rsidRPr="009933CD">
        <w:rPr>
          <w:rFonts w:ascii="Times New Roman" w:hAnsi="Times New Roman"/>
        </w:rPr>
        <w:t xml:space="preserve"> </w:t>
      </w:r>
      <w:r w:rsidR="009933CD">
        <w:rPr>
          <w:rFonts w:ascii="Times New Roman" w:hAnsi="Times New Roman"/>
        </w:rPr>
        <w:t xml:space="preserve"> </w:t>
      </w:r>
      <w:r w:rsidR="009933CD" w:rsidRPr="00CA116B">
        <w:rPr>
          <w:rFonts w:ascii="Times New Roman" w:hAnsi="Times New Roman"/>
          <w:i/>
        </w:rPr>
        <w:t>Journal of Sea Research</w:t>
      </w:r>
      <w:r w:rsidR="009933CD" w:rsidRPr="009933CD">
        <w:rPr>
          <w:rFonts w:ascii="Times New Roman" w:hAnsi="Times New Roman"/>
        </w:rPr>
        <w:t xml:space="preserve"> 39(3-4): 183-196.</w:t>
      </w:r>
    </w:p>
    <w:p w14:paraId="22F77003" w14:textId="783A2D93"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lastRenderedPageBreak/>
        <w:t>Hilborn</w:t>
      </w:r>
      <w:proofErr w:type="spellEnd"/>
      <w:r w:rsidRPr="001619B6">
        <w:rPr>
          <w:rFonts w:ascii="Times New Roman" w:hAnsi="Times New Roman"/>
        </w:rPr>
        <w:t xml:space="preserve">, R., and M. </w:t>
      </w:r>
      <w:proofErr w:type="spellStart"/>
      <w:r w:rsidRPr="001619B6">
        <w:rPr>
          <w:rFonts w:ascii="Times New Roman" w:hAnsi="Times New Roman"/>
        </w:rPr>
        <w:t>Mangel</w:t>
      </w:r>
      <w:proofErr w:type="spellEnd"/>
      <w:r w:rsidRPr="001619B6">
        <w:rPr>
          <w:rFonts w:ascii="Times New Roman" w:hAnsi="Times New Roman"/>
        </w:rPr>
        <w:t xml:space="preserve">. 1997. </w:t>
      </w:r>
      <w:r w:rsidRPr="00CA116B">
        <w:rPr>
          <w:rFonts w:ascii="Times New Roman" w:hAnsi="Times New Roman"/>
          <w:u w:val="single"/>
        </w:rPr>
        <w:t>The ecological detective: Confronting models with data</w:t>
      </w:r>
      <w:r w:rsidR="00CA116B">
        <w:rPr>
          <w:rFonts w:ascii="Times New Roman" w:hAnsi="Times New Roman"/>
        </w:rPr>
        <w:t>.</w:t>
      </w:r>
      <w:r w:rsidRPr="001619B6">
        <w:rPr>
          <w:rFonts w:ascii="Times New Roman" w:hAnsi="Times New Roman"/>
        </w:rPr>
        <w:t xml:space="preserve"> </w:t>
      </w:r>
      <w:r w:rsidR="0007467F">
        <w:rPr>
          <w:rFonts w:ascii="Times New Roman" w:hAnsi="Times New Roman"/>
        </w:rPr>
        <w:t xml:space="preserve">Princeton, New Jersey: </w:t>
      </w:r>
      <w:r w:rsidRPr="001619B6">
        <w:rPr>
          <w:rFonts w:ascii="Times New Roman" w:hAnsi="Times New Roman"/>
        </w:rPr>
        <w:t>Princeton University Press.</w:t>
      </w:r>
    </w:p>
    <w:p w14:paraId="0990E82D" w14:textId="77777777" w:rsidR="00997053" w:rsidRPr="001619B6" w:rsidRDefault="0007467F" w:rsidP="006E5FC6">
      <w:pPr>
        <w:spacing w:before="0"/>
        <w:ind w:left="720" w:hanging="720"/>
        <w:rPr>
          <w:rFonts w:ascii="Times New Roman" w:hAnsi="Times New Roman"/>
        </w:rPr>
      </w:pPr>
      <w:r>
        <w:rPr>
          <w:rFonts w:ascii="Times New Roman" w:hAnsi="Times New Roman"/>
        </w:rPr>
        <w:t>Hughes, A.R., S.L. Williams, C.M. Duarte, K.</w:t>
      </w:r>
      <w:r w:rsidR="00997053" w:rsidRPr="001619B6">
        <w:rPr>
          <w:rFonts w:ascii="Times New Roman" w:hAnsi="Times New Roman"/>
        </w:rPr>
        <w:t xml:space="preserve">L. Heck, and M. </w:t>
      </w:r>
      <w:proofErr w:type="spellStart"/>
      <w:r w:rsidR="00997053" w:rsidRPr="001619B6">
        <w:rPr>
          <w:rFonts w:ascii="Times New Roman" w:hAnsi="Times New Roman"/>
        </w:rPr>
        <w:t>Waycott</w:t>
      </w:r>
      <w:proofErr w:type="spellEnd"/>
      <w:r w:rsidR="00997053" w:rsidRPr="001619B6">
        <w:rPr>
          <w:rFonts w:ascii="Times New Roman" w:hAnsi="Times New Roman"/>
        </w:rPr>
        <w:t xml:space="preserve">. 2009. Associations of concern: declining seagrasses and threatened dependent species. </w:t>
      </w:r>
      <w:r w:rsidR="00997053" w:rsidRPr="0007467F">
        <w:rPr>
          <w:rFonts w:ascii="Times New Roman" w:hAnsi="Times New Roman"/>
          <w:i/>
        </w:rPr>
        <w:t xml:space="preserve">Frontiers in Ecology and the Environment </w:t>
      </w:r>
      <w:r w:rsidR="00997053" w:rsidRPr="001619B6">
        <w:rPr>
          <w:rFonts w:ascii="Times New Roman" w:hAnsi="Times New Roman"/>
        </w:rPr>
        <w:t>7: 242–246.</w:t>
      </w:r>
    </w:p>
    <w:p w14:paraId="1727CBF5" w14:textId="0F79EC75" w:rsidR="00997053" w:rsidRPr="001619B6" w:rsidRDefault="0007467F" w:rsidP="006E5FC6">
      <w:pPr>
        <w:spacing w:before="0"/>
        <w:ind w:left="720" w:hanging="720"/>
        <w:rPr>
          <w:rFonts w:ascii="Times New Roman" w:hAnsi="Times New Roman"/>
        </w:rPr>
      </w:pPr>
      <w:proofErr w:type="spellStart"/>
      <w:r>
        <w:rPr>
          <w:rFonts w:ascii="Times New Roman" w:hAnsi="Times New Roman"/>
        </w:rPr>
        <w:t>Idso</w:t>
      </w:r>
      <w:proofErr w:type="spellEnd"/>
      <w:r>
        <w:rPr>
          <w:rFonts w:ascii="Times New Roman" w:hAnsi="Times New Roman"/>
        </w:rPr>
        <w:t>, S.B., and R.</w:t>
      </w:r>
      <w:r w:rsidR="00997053" w:rsidRPr="001619B6">
        <w:rPr>
          <w:rFonts w:ascii="Times New Roman" w:hAnsi="Times New Roman"/>
        </w:rPr>
        <w:t xml:space="preserve">G. Gilbert. 1974. On the universality of the Poole and Atkins </w:t>
      </w:r>
      <w:proofErr w:type="spellStart"/>
      <w:r w:rsidR="008767B1">
        <w:rPr>
          <w:rFonts w:ascii="Times New Roman" w:hAnsi="Times New Roman"/>
        </w:rPr>
        <w:t>Secchi</w:t>
      </w:r>
      <w:proofErr w:type="spellEnd"/>
      <w:r w:rsidR="00997053" w:rsidRPr="001619B6">
        <w:rPr>
          <w:rFonts w:ascii="Times New Roman" w:hAnsi="Times New Roman"/>
        </w:rPr>
        <w:t xml:space="preserve"> disk-light extinction equation. </w:t>
      </w:r>
      <w:r w:rsidR="00997053" w:rsidRPr="0007467F">
        <w:rPr>
          <w:rFonts w:ascii="Times New Roman" w:hAnsi="Times New Roman"/>
          <w:i/>
        </w:rPr>
        <w:t>Journal of Applied Ecology</w:t>
      </w:r>
      <w:r w:rsidR="00997053" w:rsidRPr="001619B6">
        <w:rPr>
          <w:rFonts w:ascii="Times New Roman" w:hAnsi="Times New Roman"/>
        </w:rPr>
        <w:t xml:space="preserve"> 11: 399–401.</w:t>
      </w:r>
    </w:p>
    <w:p w14:paraId="6CC84606" w14:textId="77777777" w:rsidR="00997053" w:rsidRPr="001619B6" w:rsidRDefault="0007467F" w:rsidP="006E5FC6">
      <w:pPr>
        <w:spacing w:before="0"/>
        <w:ind w:left="720" w:hanging="720"/>
        <w:rPr>
          <w:rFonts w:ascii="Times New Roman" w:hAnsi="Times New Roman"/>
        </w:rPr>
      </w:pPr>
      <w:r>
        <w:rPr>
          <w:rFonts w:ascii="Times New Roman" w:hAnsi="Times New Roman"/>
        </w:rPr>
        <w:t>Iverson, R.L., and H.</w:t>
      </w:r>
      <w:r w:rsidR="00997053" w:rsidRPr="001619B6">
        <w:rPr>
          <w:rFonts w:ascii="Times New Roman" w:hAnsi="Times New Roman"/>
        </w:rPr>
        <w:t xml:space="preserve">F. </w:t>
      </w:r>
      <w:proofErr w:type="spellStart"/>
      <w:r w:rsidR="00997053" w:rsidRPr="001619B6">
        <w:rPr>
          <w:rFonts w:ascii="Times New Roman" w:hAnsi="Times New Roman"/>
        </w:rPr>
        <w:t>Bittaker</w:t>
      </w:r>
      <w:proofErr w:type="spellEnd"/>
      <w:r w:rsidR="00997053" w:rsidRPr="001619B6">
        <w:rPr>
          <w:rFonts w:ascii="Times New Roman" w:hAnsi="Times New Roman"/>
        </w:rPr>
        <w:t xml:space="preserve">. 1986. Seagrass distribution and abundance in eastern Gulf of Mexico coastal waters. </w:t>
      </w:r>
      <w:r w:rsidR="00997053" w:rsidRPr="0007467F">
        <w:rPr>
          <w:rFonts w:ascii="Times New Roman" w:hAnsi="Times New Roman"/>
          <w:i/>
        </w:rPr>
        <w:t>Estuarine, Coastal and Shelf Science</w:t>
      </w:r>
      <w:r w:rsidR="00997053" w:rsidRPr="001619B6">
        <w:rPr>
          <w:rFonts w:ascii="Times New Roman" w:hAnsi="Times New Roman"/>
        </w:rPr>
        <w:t xml:space="preserve"> 22: 577–602.</w:t>
      </w:r>
    </w:p>
    <w:p w14:paraId="5A335415" w14:textId="1EDE8DAF"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Janicki</w:t>
      </w:r>
      <w:proofErr w:type="spellEnd"/>
      <w:r w:rsidRPr="001619B6">
        <w:rPr>
          <w:rFonts w:ascii="Times New Roman" w:hAnsi="Times New Roman"/>
        </w:rPr>
        <w:t>, A., and D. Wade. 1996. Estimating critical external nitrogen loads for the Tampa Bay estuary: An emp</w:t>
      </w:r>
      <w:r w:rsidR="0007467F">
        <w:rPr>
          <w:rFonts w:ascii="Times New Roman" w:hAnsi="Times New Roman"/>
        </w:rPr>
        <w:t>ir</w:t>
      </w:r>
      <w:r w:rsidRPr="001619B6">
        <w:rPr>
          <w:rFonts w:ascii="Times New Roman" w:hAnsi="Times New Roman"/>
        </w:rPr>
        <w:t>ically based approach to setting management targets.</w:t>
      </w:r>
      <w:r w:rsidR="0007467F">
        <w:rPr>
          <w:rFonts w:ascii="Times New Roman" w:hAnsi="Times New Roman"/>
        </w:rPr>
        <w:t xml:space="preserve"> Technical Report</w:t>
      </w:r>
      <w:r w:rsidRPr="001619B6">
        <w:rPr>
          <w:rFonts w:ascii="Times New Roman" w:hAnsi="Times New Roman"/>
        </w:rPr>
        <w:t xml:space="preserve"> 06-96</w:t>
      </w:r>
      <w:r w:rsidR="00CD6978">
        <w:rPr>
          <w:rFonts w:ascii="Times New Roman" w:hAnsi="Times New Roman"/>
        </w:rPr>
        <w:t>, St. Petersburg</w:t>
      </w:r>
      <w:r w:rsidR="0007467F">
        <w:rPr>
          <w:rFonts w:ascii="Times New Roman" w:hAnsi="Times New Roman"/>
        </w:rPr>
        <w:t>, Florida,</w:t>
      </w:r>
      <w:r w:rsidRPr="001619B6">
        <w:rPr>
          <w:rFonts w:ascii="Times New Roman" w:hAnsi="Times New Roman"/>
        </w:rPr>
        <w:t xml:space="preserve"> Tampa Bay National Estuary Program.</w:t>
      </w:r>
      <w:r w:rsidR="007529F0">
        <w:rPr>
          <w:rFonts w:ascii="Times New Roman" w:hAnsi="Times New Roman"/>
        </w:rPr>
        <w:t xml:space="preserve">  200 pp.</w:t>
      </w:r>
    </w:p>
    <w:p w14:paraId="7E2D85DD" w14:textId="77777777" w:rsidR="00997053" w:rsidRPr="001619B6" w:rsidRDefault="00CD6978" w:rsidP="006E5FC6">
      <w:pPr>
        <w:spacing w:before="0"/>
        <w:ind w:left="720" w:hanging="720"/>
        <w:rPr>
          <w:rFonts w:ascii="Times New Roman" w:hAnsi="Times New Roman"/>
        </w:rPr>
      </w:pPr>
      <w:r>
        <w:rPr>
          <w:rFonts w:ascii="Times New Roman" w:hAnsi="Times New Roman"/>
        </w:rPr>
        <w:t>Jones, C.</w:t>
      </w:r>
      <w:r w:rsidR="00997053" w:rsidRPr="001619B6">
        <w:rPr>
          <w:rFonts w:ascii="Times New Roman" w:hAnsi="Times New Roman"/>
        </w:rPr>
        <w:t xml:space="preserve">G., J. H. Lawton, and M. </w:t>
      </w:r>
      <w:proofErr w:type="spellStart"/>
      <w:r w:rsidR="00997053" w:rsidRPr="001619B6">
        <w:rPr>
          <w:rFonts w:ascii="Times New Roman" w:hAnsi="Times New Roman"/>
        </w:rPr>
        <w:t>Shachak</w:t>
      </w:r>
      <w:proofErr w:type="spellEnd"/>
      <w:r w:rsidR="00997053" w:rsidRPr="001619B6">
        <w:rPr>
          <w:rFonts w:ascii="Times New Roman" w:hAnsi="Times New Roman"/>
        </w:rPr>
        <w:t xml:space="preserve">. 1994. Organisms as ecosystem engineers. </w:t>
      </w:r>
      <w:r w:rsidR="00997053" w:rsidRPr="00CD6978">
        <w:rPr>
          <w:rFonts w:ascii="Times New Roman" w:hAnsi="Times New Roman"/>
          <w:i/>
        </w:rPr>
        <w:t xml:space="preserve">OIKOS </w:t>
      </w:r>
      <w:r w:rsidR="00997053" w:rsidRPr="001619B6">
        <w:rPr>
          <w:rFonts w:ascii="Times New Roman" w:hAnsi="Times New Roman"/>
        </w:rPr>
        <w:t>69: 373–386.</w:t>
      </w:r>
    </w:p>
    <w:p w14:paraId="33756021" w14:textId="77777777" w:rsidR="00997053" w:rsidRPr="001619B6" w:rsidRDefault="00CD6978" w:rsidP="006E5FC6">
      <w:pPr>
        <w:spacing w:before="0"/>
        <w:ind w:left="720" w:hanging="720"/>
        <w:rPr>
          <w:rFonts w:ascii="Times New Roman" w:hAnsi="Times New Roman"/>
        </w:rPr>
      </w:pPr>
      <w:r>
        <w:rPr>
          <w:rFonts w:ascii="Times New Roman" w:hAnsi="Times New Roman"/>
        </w:rPr>
        <w:t>Kemp, W.</w:t>
      </w:r>
      <w:r w:rsidR="00997053" w:rsidRPr="001619B6">
        <w:rPr>
          <w:rFonts w:ascii="Times New Roman" w:hAnsi="Times New Roman"/>
        </w:rPr>
        <w:t xml:space="preserve">C., R. </w:t>
      </w:r>
      <w:proofErr w:type="spellStart"/>
      <w:r w:rsidR="00997053" w:rsidRPr="001619B6">
        <w:rPr>
          <w:rFonts w:ascii="Times New Roman" w:hAnsi="Times New Roman"/>
        </w:rPr>
        <w:t>Batiuk</w:t>
      </w:r>
      <w:proofErr w:type="spellEnd"/>
      <w:r w:rsidR="00997053" w:rsidRPr="001619B6">
        <w:rPr>
          <w:rFonts w:ascii="Times New Roman" w:hAnsi="Times New Roman"/>
        </w:rPr>
        <w:t xml:space="preserve">, R. </w:t>
      </w:r>
      <w:proofErr w:type="spellStart"/>
      <w:r w:rsidR="00997053" w:rsidRPr="001619B6">
        <w:rPr>
          <w:rFonts w:ascii="Times New Roman" w:hAnsi="Times New Roman"/>
        </w:rPr>
        <w:t>Bartles</w:t>
      </w:r>
      <w:r>
        <w:rPr>
          <w:rFonts w:ascii="Times New Roman" w:hAnsi="Times New Roman"/>
        </w:rPr>
        <w:t>on</w:t>
      </w:r>
      <w:proofErr w:type="spellEnd"/>
      <w:r>
        <w:rPr>
          <w:rFonts w:ascii="Times New Roman" w:hAnsi="Times New Roman"/>
        </w:rPr>
        <w:t>, P. Bergstrom, V. Carter, C.</w:t>
      </w:r>
      <w:r w:rsidR="00997053" w:rsidRPr="001619B6">
        <w:rPr>
          <w:rFonts w:ascii="Times New Roman" w:hAnsi="Times New Roman"/>
        </w:rPr>
        <w:t>L. Ga</w:t>
      </w:r>
      <w:r>
        <w:rPr>
          <w:rFonts w:ascii="Times New Roman" w:hAnsi="Times New Roman"/>
        </w:rPr>
        <w:t xml:space="preserve">llegos, W. </w:t>
      </w:r>
      <w:proofErr w:type="spellStart"/>
      <w:r>
        <w:rPr>
          <w:rFonts w:ascii="Times New Roman" w:hAnsi="Times New Roman"/>
        </w:rPr>
        <w:t>Hunley</w:t>
      </w:r>
      <w:proofErr w:type="spellEnd"/>
      <w:r>
        <w:rPr>
          <w:rFonts w:ascii="Times New Roman" w:hAnsi="Times New Roman"/>
        </w:rPr>
        <w:t xml:space="preserve">, L. </w:t>
      </w:r>
      <w:proofErr w:type="spellStart"/>
      <w:r>
        <w:rPr>
          <w:rFonts w:ascii="Times New Roman" w:hAnsi="Times New Roman"/>
        </w:rPr>
        <w:t>Karrh</w:t>
      </w:r>
      <w:proofErr w:type="spellEnd"/>
      <w:r>
        <w:rPr>
          <w:rFonts w:ascii="Times New Roman" w:hAnsi="Times New Roman"/>
        </w:rPr>
        <w:t>, E.W. Koch, J.M. Landwehr, K.</w:t>
      </w:r>
      <w:r w:rsidR="00997053" w:rsidRPr="001619B6">
        <w:rPr>
          <w:rFonts w:ascii="Times New Roman" w:hAnsi="Times New Roman"/>
        </w:rPr>
        <w:t xml:space="preserve">A. </w:t>
      </w:r>
      <w:r>
        <w:rPr>
          <w:rFonts w:ascii="Times New Roman" w:hAnsi="Times New Roman"/>
        </w:rPr>
        <w:t xml:space="preserve">Moore, L. Murray, M. Naylor, N.B. </w:t>
      </w:r>
      <w:proofErr w:type="spellStart"/>
      <w:r>
        <w:rPr>
          <w:rFonts w:ascii="Times New Roman" w:hAnsi="Times New Roman"/>
        </w:rPr>
        <w:t>Rybicki</w:t>
      </w:r>
      <w:proofErr w:type="spellEnd"/>
      <w:r>
        <w:rPr>
          <w:rFonts w:ascii="Times New Roman" w:hAnsi="Times New Roman"/>
        </w:rPr>
        <w:t>, J.C. Stevenson, and D.</w:t>
      </w:r>
      <w:r w:rsidR="00997053" w:rsidRPr="001619B6">
        <w:rPr>
          <w:rFonts w:ascii="Times New Roman" w:hAnsi="Times New Roman"/>
        </w:rPr>
        <w:t xml:space="preserve">J. Wilcox. 2004. Habitat requirements for submerged aquatic vegetation in Chesapeake Bay: Water quality, light regime, and physical-chemical factors. </w:t>
      </w:r>
      <w:r w:rsidR="00997053" w:rsidRPr="00CD6978">
        <w:rPr>
          <w:rFonts w:ascii="Times New Roman" w:hAnsi="Times New Roman"/>
          <w:i/>
        </w:rPr>
        <w:t>Estuaries</w:t>
      </w:r>
      <w:r w:rsidR="00997053" w:rsidRPr="001619B6">
        <w:rPr>
          <w:rFonts w:ascii="Times New Roman" w:hAnsi="Times New Roman"/>
        </w:rPr>
        <w:t xml:space="preserve"> 27: 363–377.</w:t>
      </w:r>
    </w:p>
    <w:p w14:paraId="471E4C1B" w14:textId="07B1FF37" w:rsidR="00535E9C" w:rsidRDefault="00535E9C" w:rsidP="006E5FC6">
      <w:pPr>
        <w:spacing w:before="0"/>
        <w:ind w:left="720" w:hanging="720"/>
        <w:rPr>
          <w:rFonts w:ascii="Times New Roman" w:hAnsi="Times New Roman"/>
        </w:rPr>
      </w:pPr>
      <w:proofErr w:type="spellStart"/>
      <w:r w:rsidRPr="00535E9C">
        <w:rPr>
          <w:rFonts w:ascii="Times New Roman" w:hAnsi="Times New Roman"/>
        </w:rPr>
        <w:t>Kenw</w:t>
      </w:r>
      <w:r w:rsidR="00A43204">
        <w:rPr>
          <w:rFonts w:ascii="Times New Roman" w:hAnsi="Times New Roman"/>
        </w:rPr>
        <w:t>orthy</w:t>
      </w:r>
      <w:proofErr w:type="spellEnd"/>
      <w:r w:rsidR="00A43204">
        <w:rPr>
          <w:rFonts w:ascii="Times New Roman" w:hAnsi="Times New Roman"/>
        </w:rPr>
        <w:t xml:space="preserve">, W. J. and D. E. </w:t>
      </w:r>
      <w:proofErr w:type="spellStart"/>
      <w:r w:rsidR="00A43204">
        <w:rPr>
          <w:rFonts w:ascii="Times New Roman" w:hAnsi="Times New Roman"/>
        </w:rPr>
        <w:t>Haunert</w:t>
      </w:r>
      <w:proofErr w:type="spellEnd"/>
      <w:r w:rsidR="006519F9">
        <w:rPr>
          <w:rFonts w:ascii="Times New Roman" w:hAnsi="Times New Roman"/>
        </w:rPr>
        <w:t xml:space="preserve"> (</w:t>
      </w:r>
      <w:proofErr w:type="gramStart"/>
      <w:r w:rsidR="006519F9">
        <w:rPr>
          <w:rFonts w:ascii="Times New Roman" w:hAnsi="Times New Roman"/>
        </w:rPr>
        <w:t>eds</w:t>
      </w:r>
      <w:proofErr w:type="gramEnd"/>
      <w:r w:rsidR="006519F9">
        <w:rPr>
          <w:rFonts w:ascii="Times New Roman" w:hAnsi="Times New Roman"/>
        </w:rPr>
        <w:t>.)</w:t>
      </w:r>
      <w:r w:rsidR="00A43204">
        <w:rPr>
          <w:rFonts w:ascii="Times New Roman" w:hAnsi="Times New Roman"/>
        </w:rPr>
        <w:t>. 1991</w:t>
      </w:r>
      <w:r w:rsidRPr="00535E9C">
        <w:rPr>
          <w:rFonts w:ascii="Times New Roman" w:hAnsi="Times New Roman"/>
        </w:rPr>
        <w:t>. The light requirements of seagrasses: proceedings of a workshop to examine the capability of water quality criteria, standards and monitoring programs to protect seagrasses.  NOAA Technical Memorandum NMFS-SEFC-287. Beaufort, NC: 181 pp.</w:t>
      </w:r>
    </w:p>
    <w:p w14:paraId="38F59ABF" w14:textId="77777777" w:rsidR="00997053" w:rsidRPr="001619B6" w:rsidRDefault="00CD6978" w:rsidP="006E5FC6">
      <w:pPr>
        <w:spacing w:before="0"/>
        <w:ind w:left="720" w:hanging="720"/>
        <w:rPr>
          <w:rFonts w:ascii="Times New Roman" w:hAnsi="Times New Roman"/>
        </w:rPr>
      </w:pPr>
      <w:proofErr w:type="spellStart"/>
      <w:r>
        <w:rPr>
          <w:rFonts w:ascii="Times New Roman" w:hAnsi="Times New Roman"/>
        </w:rPr>
        <w:t>Kenworthy</w:t>
      </w:r>
      <w:proofErr w:type="spellEnd"/>
      <w:r>
        <w:rPr>
          <w:rFonts w:ascii="Times New Roman" w:hAnsi="Times New Roman"/>
        </w:rPr>
        <w:t>, W.J., and M.</w:t>
      </w:r>
      <w:r w:rsidR="00997053" w:rsidRPr="001619B6">
        <w:rPr>
          <w:rFonts w:ascii="Times New Roman" w:hAnsi="Times New Roman"/>
        </w:rPr>
        <w:t xml:space="preserve">S. Fonseca. 1996. Light requirements of seagrasses </w:t>
      </w:r>
      <w:proofErr w:type="spellStart"/>
      <w:r w:rsidRPr="00CD6978">
        <w:rPr>
          <w:rFonts w:ascii="Times New Roman" w:hAnsi="Times New Roman"/>
          <w:i/>
        </w:rPr>
        <w:t>H</w:t>
      </w:r>
      <w:r w:rsidR="00997053" w:rsidRPr="00CD6978">
        <w:rPr>
          <w:rFonts w:ascii="Times New Roman" w:hAnsi="Times New Roman"/>
          <w:i/>
        </w:rPr>
        <w:t>alodule</w:t>
      </w:r>
      <w:proofErr w:type="spellEnd"/>
      <w:r w:rsidR="00997053" w:rsidRPr="00CD6978">
        <w:rPr>
          <w:rFonts w:ascii="Times New Roman" w:hAnsi="Times New Roman"/>
          <w:i/>
        </w:rPr>
        <w:t xml:space="preserve"> </w:t>
      </w:r>
      <w:proofErr w:type="spellStart"/>
      <w:r w:rsidR="00997053" w:rsidRPr="00CD6978">
        <w:rPr>
          <w:rFonts w:ascii="Times New Roman" w:hAnsi="Times New Roman"/>
          <w:i/>
        </w:rPr>
        <w:t>wrightii</w:t>
      </w:r>
      <w:proofErr w:type="spellEnd"/>
      <w:r>
        <w:rPr>
          <w:rFonts w:ascii="Times New Roman" w:hAnsi="Times New Roman"/>
        </w:rPr>
        <w:t xml:space="preserve"> and </w:t>
      </w:r>
      <w:proofErr w:type="spellStart"/>
      <w:r w:rsidRPr="00CD6978">
        <w:rPr>
          <w:rFonts w:ascii="Times New Roman" w:hAnsi="Times New Roman"/>
          <w:i/>
        </w:rPr>
        <w:t>S</w:t>
      </w:r>
      <w:r w:rsidR="00997053" w:rsidRPr="00CD6978">
        <w:rPr>
          <w:rFonts w:ascii="Times New Roman" w:hAnsi="Times New Roman"/>
          <w:i/>
        </w:rPr>
        <w:t>yringodium</w:t>
      </w:r>
      <w:proofErr w:type="spellEnd"/>
      <w:r w:rsidR="00997053" w:rsidRPr="00CD6978">
        <w:rPr>
          <w:rFonts w:ascii="Times New Roman" w:hAnsi="Times New Roman"/>
          <w:i/>
        </w:rPr>
        <w:t xml:space="preserve"> </w:t>
      </w:r>
      <w:proofErr w:type="spellStart"/>
      <w:r w:rsidR="00997053" w:rsidRPr="00CD6978">
        <w:rPr>
          <w:rFonts w:ascii="Times New Roman" w:hAnsi="Times New Roman"/>
          <w:i/>
        </w:rPr>
        <w:t>filiforme</w:t>
      </w:r>
      <w:proofErr w:type="spellEnd"/>
      <w:r w:rsidR="00997053" w:rsidRPr="001619B6">
        <w:rPr>
          <w:rFonts w:ascii="Times New Roman" w:hAnsi="Times New Roman"/>
        </w:rPr>
        <w:t xml:space="preserve"> derived from the relationship between diffuse light attenuation and maximum depth distribution.</w:t>
      </w:r>
      <w:r w:rsidR="00997053" w:rsidRPr="00CD6978">
        <w:rPr>
          <w:rFonts w:ascii="Times New Roman" w:hAnsi="Times New Roman"/>
          <w:i/>
        </w:rPr>
        <w:t xml:space="preserve"> Estuaries</w:t>
      </w:r>
      <w:r w:rsidR="00997053" w:rsidRPr="001619B6">
        <w:rPr>
          <w:rFonts w:ascii="Times New Roman" w:hAnsi="Times New Roman"/>
        </w:rPr>
        <w:t xml:space="preserve"> 19: 740–750.</w:t>
      </w:r>
    </w:p>
    <w:p w14:paraId="413E532D" w14:textId="77777777" w:rsidR="00997053" w:rsidRPr="001619B6" w:rsidRDefault="00997053" w:rsidP="006E5FC6">
      <w:pPr>
        <w:spacing w:before="0"/>
        <w:ind w:left="720" w:hanging="720"/>
        <w:rPr>
          <w:rFonts w:ascii="Times New Roman" w:hAnsi="Times New Roman"/>
        </w:rPr>
      </w:pPr>
      <w:r w:rsidRPr="001619B6">
        <w:rPr>
          <w:rFonts w:ascii="Times New Roman" w:hAnsi="Times New Roman"/>
        </w:rPr>
        <w:t xml:space="preserve">Koch, E.W. 2001. Beyond light: Physical, geological, and geochemical parameters as possible submersed aquatic vegetation habitat requirements. </w:t>
      </w:r>
      <w:r w:rsidRPr="00CD6978">
        <w:rPr>
          <w:rFonts w:ascii="Times New Roman" w:hAnsi="Times New Roman"/>
          <w:i/>
        </w:rPr>
        <w:t>Estuaries</w:t>
      </w:r>
      <w:r w:rsidRPr="001619B6">
        <w:rPr>
          <w:rFonts w:ascii="Times New Roman" w:hAnsi="Times New Roman"/>
        </w:rPr>
        <w:t xml:space="preserve"> 24: 1–17.</w:t>
      </w:r>
    </w:p>
    <w:p w14:paraId="200B2FD3" w14:textId="6A6C98AA" w:rsidR="00CA6228" w:rsidRDefault="00CA6228" w:rsidP="006E5FC6">
      <w:pPr>
        <w:spacing w:before="0"/>
        <w:ind w:left="720" w:hanging="720"/>
        <w:rPr>
          <w:rFonts w:ascii="Times New Roman" w:hAnsi="Times New Roman"/>
        </w:rPr>
      </w:pPr>
      <w:r>
        <w:rPr>
          <w:rFonts w:ascii="Times New Roman" w:hAnsi="Times New Roman"/>
        </w:rPr>
        <w:t xml:space="preserve">Ku, H. H. 1966. </w:t>
      </w:r>
      <w:r w:rsidRPr="00CA6228">
        <w:rPr>
          <w:rFonts w:ascii="Times New Roman" w:hAnsi="Times New Roman"/>
        </w:rPr>
        <w:t xml:space="preserve">Notes on the use of </w:t>
      </w:r>
      <w:r>
        <w:rPr>
          <w:rFonts w:ascii="Times New Roman" w:hAnsi="Times New Roman"/>
        </w:rPr>
        <w:t xml:space="preserve">propagation of error formulas. </w:t>
      </w:r>
      <w:r w:rsidRPr="002809BC">
        <w:rPr>
          <w:rFonts w:ascii="Times New Roman" w:hAnsi="Times New Roman"/>
          <w:i/>
        </w:rPr>
        <w:t>Journal of Research of the National Bureau of Standards - C. Engineering and instrumentation</w:t>
      </w:r>
      <w:r>
        <w:rPr>
          <w:rFonts w:ascii="Times New Roman" w:hAnsi="Times New Roman"/>
        </w:rPr>
        <w:t>.</w:t>
      </w:r>
      <w:r w:rsidRPr="00CA6228">
        <w:rPr>
          <w:rFonts w:ascii="Times New Roman" w:hAnsi="Times New Roman"/>
        </w:rPr>
        <w:t xml:space="preserve"> </w:t>
      </w:r>
      <w:proofErr w:type="gramStart"/>
      <w:r w:rsidRPr="00CA6228">
        <w:rPr>
          <w:rFonts w:ascii="Times New Roman" w:hAnsi="Times New Roman"/>
        </w:rPr>
        <w:t>70C(</w:t>
      </w:r>
      <w:proofErr w:type="gramEnd"/>
      <w:r w:rsidRPr="00CA6228">
        <w:rPr>
          <w:rFonts w:ascii="Times New Roman" w:hAnsi="Times New Roman"/>
        </w:rPr>
        <w:t>4): 263-273.</w:t>
      </w:r>
    </w:p>
    <w:p w14:paraId="0F09AB42" w14:textId="77777777" w:rsidR="00997053" w:rsidRPr="001619B6" w:rsidRDefault="00105DE9" w:rsidP="006E5FC6">
      <w:pPr>
        <w:spacing w:before="0"/>
        <w:ind w:left="720" w:hanging="720"/>
        <w:rPr>
          <w:rFonts w:ascii="Times New Roman" w:hAnsi="Times New Roman"/>
        </w:rPr>
      </w:pPr>
      <w:r>
        <w:rPr>
          <w:rFonts w:ascii="Times New Roman" w:hAnsi="Times New Roman"/>
        </w:rPr>
        <w:t>Lee, Z P., K.</w:t>
      </w:r>
      <w:r w:rsidR="00997053" w:rsidRPr="001619B6">
        <w:rPr>
          <w:rFonts w:ascii="Times New Roman" w:hAnsi="Times New Roman"/>
        </w:rPr>
        <w:t xml:space="preserve">P. Du, and R. </w:t>
      </w:r>
      <w:proofErr w:type="spellStart"/>
      <w:r w:rsidR="00997053" w:rsidRPr="001619B6">
        <w:rPr>
          <w:rFonts w:ascii="Times New Roman" w:hAnsi="Times New Roman"/>
        </w:rPr>
        <w:t>Arnone</w:t>
      </w:r>
      <w:proofErr w:type="spellEnd"/>
      <w:r w:rsidR="00997053" w:rsidRPr="001619B6">
        <w:rPr>
          <w:rFonts w:ascii="Times New Roman" w:hAnsi="Times New Roman"/>
        </w:rPr>
        <w:t xml:space="preserve">. 2005. A model for the diffuse attenuation of </w:t>
      </w:r>
      <w:proofErr w:type="spellStart"/>
      <w:r w:rsidR="00997053" w:rsidRPr="001619B6">
        <w:rPr>
          <w:rFonts w:ascii="Times New Roman" w:hAnsi="Times New Roman"/>
        </w:rPr>
        <w:t>downwelling</w:t>
      </w:r>
      <w:proofErr w:type="spellEnd"/>
      <w:r w:rsidR="00997053" w:rsidRPr="001619B6">
        <w:rPr>
          <w:rFonts w:ascii="Times New Roman" w:hAnsi="Times New Roman"/>
        </w:rPr>
        <w:t xml:space="preserve"> irradiance. </w:t>
      </w:r>
      <w:r w:rsidR="00997053" w:rsidRPr="00105DE9">
        <w:rPr>
          <w:rFonts w:ascii="Times New Roman" w:hAnsi="Times New Roman"/>
          <w:i/>
        </w:rPr>
        <w:t>Journal of Geophysical Research</w:t>
      </w:r>
      <w:r w:rsidR="00997053" w:rsidRPr="001619B6">
        <w:rPr>
          <w:rFonts w:ascii="Times New Roman" w:hAnsi="Times New Roman"/>
        </w:rPr>
        <w:t xml:space="preserve"> 110: 1</w:t>
      </w:r>
      <w:r>
        <w:rPr>
          <w:rFonts w:ascii="Times New Roman" w:hAnsi="Times New Roman"/>
        </w:rPr>
        <w:t>-15</w:t>
      </w:r>
      <w:r w:rsidR="00997053" w:rsidRPr="001619B6">
        <w:rPr>
          <w:rFonts w:ascii="Times New Roman" w:hAnsi="Times New Roman"/>
        </w:rPr>
        <w:t>.</w:t>
      </w:r>
    </w:p>
    <w:p w14:paraId="00FBC884" w14:textId="77777777"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Lottig</w:t>
      </w:r>
      <w:proofErr w:type="spellEnd"/>
      <w:r w:rsidRPr="001619B6">
        <w:rPr>
          <w:rFonts w:ascii="Times New Roman" w:hAnsi="Times New Roman"/>
        </w:rPr>
        <w:t>, N.</w:t>
      </w:r>
      <w:r w:rsidR="00105DE9">
        <w:rPr>
          <w:rFonts w:ascii="Times New Roman" w:hAnsi="Times New Roman"/>
        </w:rPr>
        <w:t xml:space="preserve">R., T. Wagner, E.N. Henry, K.S. </w:t>
      </w:r>
      <w:proofErr w:type="spellStart"/>
      <w:r w:rsidR="00105DE9">
        <w:rPr>
          <w:rFonts w:ascii="Times New Roman" w:hAnsi="Times New Roman"/>
        </w:rPr>
        <w:t>Cheruvelil</w:t>
      </w:r>
      <w:proofErr w:type="spellEnd"/>
      <w:r w:rsidR="00105DE9">
        <w:rPr>
          <w:rFonts w:ascii="Times New Roman" w:hAnsi="Times New Roman"/>
        </w:rPr>
        <w:t>, K.E. Webster, J.</w:t>
      </w:r>
      <w:r w:rsidRPr="001619B6">
        <w:rPr>
          <w:rFonts w:ascii="Times New Roman" w:hAnsi="Times New Roman"/>
        </w:rPr>
        <w:t xml:space="preserve">A. Downing, and </w:t>
      </w:r>
      <w:r w:rsidR="00105DE9">
        <w:rPr>
          <w:rFonts w:ascii="Times New Roman" w:hAnsi="Times New Roman"/>
        </w:rPr>
        <w:t>C.</w:t>
      </w:r>
      <w:r w:rsidRPr="001619B6">
        <w:rPr>
          <w:rFonts w:ascii="Times New Roman" w:hAnsi="Times New Roman"/>
        </w:rPr>
        <w:t xml:space="preserve">A. Stow. 2014. Long-term citizen-collected data reveal geographical patterns and temporal trends in water clarity. </w:t>
      </w:r>
      <w:proofErr w:type="spellStart"/>
      <w:r w:rsidRPr="00105DE9">
        <w:rPr>
          <w:rFonts w:ascii="Times New Roman" w:hAnsi="Times New Roman"/>
          <w:i/>
        </w:rPr>
        <w:t>PLoS</w:t>
      </w:r>
      <w:proofErr w:type="spellEnd"/>
      <w:r w:rsidRPr="00105DE9">
        <w:rPr>
          <w:rFonts w:ascii="Times New Roman" w:hAnsi="Times New Roman"/>
          <w:i/>
        </w:rPr>
        <w:t xml:space="preserve"> ONE </w:t>
      </w:r>
      <w:r w:rsidRPr="001619B6">
        <w:rPr>
          <w:rFonts w:ascii="Times New Roman" w:hAnsi="Times New Roman"/>
        </w:rPr>
        <w:t xml:space="preserve">9: </w:t>
      </w:r>
      <w:r w:rsidR="00105DE9">
        <w:rPr>
          <w:rFonts w:ascii="Times New Roman" w:hAnsi="Times New Roman"/>
        </w:rPr>
        <w:t>1-8</w:t>
      </w:r>
      <w:r w:rsidRPr="001619B6">
        <w:rPr>
          <w:rFonts w:ascii="Times New Roman" w:hAnsi="Times New Roman"/>
        </w:rPr>
        <w:t>.</w:t>
      </w:r>
    </w:p>
    <w:p w14:paraId="564812A5" w14:textId="77777777" w:rsidR="00997053" w:rsidRPr="001619B6" w:rsidRDefault="00105DE9" w:rsidP="006E5FC6">
      <w:pPr>
        <w:spacing w:before="0"/>
        <w:ind w:left="720" w:hanging="720"/>
        <w:rPr>
          <w:rFonts w:ascii="Times New Roman" w:hAnsi="Times New Roman"/>
        </w:rPr>
      </w:pPr>
      <w:r>
        <w:rPr>
          <w:rFonts w:ascii="Times New Roman" w:hAnsi="Times New Roman"/>
        </w:rPr>
        <w:t>Poole, H.H., and W.R.</w:t>
      </w:r>
      <w:r w:rsidR="00997053" w:rsidRPr="001619B6">
        <w:rPr>
          <w:rFonts w:ascii="Times New Roman" w:hAnsi="Times New Roman"/>
        </w:rPr>
        <w:t xml:space="preserve">G. Atkins. 1929. Photo-electric measurements of submarine illumination throughout the year. </w:t>
      </w:r>
      <w:r w:rsidR="00997053" w:rsidRPr="00105DE9">
        <w:rPr>
          <w:rFonts w:ascii="Times New Roman" w:hAnsi="Times New Roman"/>
          <w:i/>
        </w:rPr>
        <w:t>Journal of the Marine Biological Association of the United</w:t>
      </w:r>
      <w:r w:rsidR="00997053" w:rsidRPr="001619B6">
        <w:rPr>
          <w:rFonts w:ascii="Times New Roman" w:hAnsi="Times New Roman"/>
        </w:rPr>
        <w:t xml:space="preserve"> </w:t>
      </w:r>
      <w:r w:rsidR="00997053" w:rsidRPr="00105DE9">
        <w:rPr>
          <w:rFonts w:ascii="Times New Roman" w:hAnsi="Times New Roman"/>
          <w:i/>
        </w:rPr>
        <w:t>Kingdom</w:t>
      </w:r>
      <w:r w:rsidR="00997053" w:rsidRPr="001619B6">
        <w:rPr>
          <w:rFonts w:ascii="Times New Roman" w:hAnsi="Times New Roman"/>
        </w:rPr>
        <w:t xml:space="preserve"> 16: 297–324.</w:t>
      </w:r>
    </w:p>
    <w:p w14:paraId="2600219B" w14:textId="77777777" w:rsidR="00997053" w:rsidRDefault="00997053" w:rsidP="006E5FC6">
      <w:pPr>
        <w:spacing w:before="0"/>
        <w:ind w:left="720" w:hanging="720"/>
        <w:rPr>
          <w:rFonts w:ascii="Times New Roman" w:hAnsi="Times New Roman"/>
        </w:rPr>
      </w:pPr>
      <w:r>
        <w:rPr>
          <w:rFonts w:ascii="Times New Roman" w:hAnsi="Times New Roman"/>
        </w:rPr>
        <w:lastRenderedPageBreak/>
        <w:t>RCT (R Core Team). 2015. R: A language and environment for statistical computing. Vienna, Austria, R Foundation for Statistical Computing.</w:t>
      </w:r>
    </w:p>
    <w:p w14:paraId="4F622DD4" w14:textId="77777777" w:rsidR="00B57A74" w:rsidRPr="00B57A74" w:rsidRDefault="00B57A74" w:rsidP="006E5FC6">
      <w:pPr>
        <w:spacing w:before="0"/>
        <w:ind w:left="720" w:hanging="720"/>
        <w:rPr>
          <w:rFonts w:ascii="Times New Roman" w:hAnsi="Times New Roman"/>
        </w:rPr>
      </w:pPr>
      <w:r w:rsidRPr="00B57A74">
        <w:rPr>
          <w:rFonts w:ascii="Times New Roman" w:hAnsi="Times New Roman"/>
        </w:rPr>
        <w:t xml:space="preserve">Schaeffer, B., J. Hagy, R. </w:t>
      </w:r>
      <w:proofErr w:type="spellStart"/>
      <w:r w:rsidRPr="00B57A74">
        <w:rPr>
          <w:rFonts w:ascii="Times New Roman" w:hAnsi="Times New Roman"/>
        </w:rPr>
        <w:t>Conmy</w:t>
      </w:r>
      <w:proofErr w:type="spellEnd"/>
      <w:r w:rsidRPr="00B57A74">
        <w:rPr>
          <w:rFonts w:ascii="Times New Roman" w:hAnsi="Times New Roman"/>
        </w:rPr>
        <w:t xml:space="preserve">, J. Lehrter and R. </w:t>
      </w:r>
      <w:proofErr w:type="spellStart"/>
      <w:r w:rsidRPr="00B57A74">
        <w:rPr>
          <w:rFonts w:ascii="Times New Roman" w:hAnsi="Times New Roman"/>
        </w:rPr>
        <w:t>Stumpf</w:t>
      </w:r>
      <w:proofErr w:type="spellEnd"/>
      <w:r w:rsidRPr="00B57A74">
        <w:rPr>
          <w:rFonts w:ascii="Times New Roman" w:hAnsi="Times New Roman"/>
        </w:rPr>
        <w:t xml:space="preserve">. 2012. An approach to developing numeric water quality criteria for coastal waters using the </w:t>
      </w:r>
      <w:proofErr w:type="spellStart"/>
      <w:r w:rsidRPr="00B57A74">
        <w:rPr>
          <w:rFonts w:ascii="Times New Roman" w:hAnsi="Times New Roman"/>
        </w:rPr>
        <w:t>SeaWiFS</w:t>
      </w:r>
      <w:proofErr w:type="spellEnd"/>
      <w:r w:rsidRPr="00B57A74">
        <w:rPr>
          <w:rFonts w:ascii="Times New Roman" w:hAnsi="Times New Roman"/>
        </w:rPr>
        <w:t xml:space="preserve"> satellite data record. </w:t>
      </w:r>
      <w:r w:rsidRPr="00B57A74">
        <w:rPr>
          <w:rFonts w:ascii="Times New Roman" w:hAnsi="Times New Roman"/>
          <w:i/>
        </w:rPr>
        <w:t>Environmental Science &amp; Technology</w:t>
      </w:r>
      <w:r w:rsidRPr="00B57A74">
        <w:rPr>
          <w:rFonts w:ascii="Times New Roman" w:hAnsi="Times New Roman"/>
        </w:rPr>
        <w:t xml:space="preserve"> 46: 916-22.</w:t>
      </w:r>
    </w:p>
    <w:p w14:paraId="6E15F832" w14:textId="04850CEA" w:rsidR="00997053" w:rsidRPr="001619B6" w:rsidRDefault="00934F9B" w:rsidP="006E5FC6">
      <w:pPr>
        <w:spacing w:before="0"/>
        <w:ind w:left="720" w:hanging="720"/>
        <w:rPr>
          <w:rFonts w:ascii="Times New Roman" w:hAnsi="Times New Roman"/>
        </w:rPr>
      </w:pPr>
      <w:r>
        <w:rPr>
          <w:rFonts w:ascii="Times New Roman" w:hAnsi="Times New Roman"/>
        </w:rPr>
        <w:t>Spears, B.M., I.D.</w:t>
      </w:r>
      <w:r w:rsidR="00997053" w:rsidRPr="001619B6">
        <w:rPr>
          <w:rFonts w:ascii="Times New Roman" w:hAnsi="Times New Roman"/>
        </w:rPr>
        <w:t xml:space="preserve">M. Gunn, L. </w:t>
      </w:r>
      <w:proofErr w:type="spellStart"/>
      <w:r w:rsidR="00997053" w:rsidRPr="001619B6">
        <w:rPr>
          <w:rFonts w:ascii="Times New Roman" w:hAnsi="Times New Roman"/>
        </w:rPr>
        <w:t>Carval</w:t>
      </w:r>
      <w:r>
        <w:rPr>
          <w:rFonts w:ascii="Times New Roman" w:hAnsi="Times New Roman"/>
        </w:rPr>
        <w:t>ho</w:t>
      </w:r>
      <w:proofErr w:type="spellEnd"/>
      <w:r>
        <w:rPr>
          <w:rFonts w:ascii="Times New Roman" w:hAnsi="Times New Roman"/>
        </w:rPr>
        <w:t>, I.</w:t>
      </w:r>
      <w:r w:rsidR="00997053" w:rsidRPr="001619B6">
        <w:rPr>
          <w:rFonts w:ascii="Times New Roman" w:hAnsi="Times New Roman"/>
        </w:rPr>
        <w:t xml:space="preserve">J. Winfield, B. Dudley, K. Murphy, and L. May. 2009. An evaluation of methods for sampling macrophyte maximum </w:t>
      </w:r>
      <w:proofErr w:type="spellStart"/>
      <w:r w:rsidR="00997053" w:rsidRPr="001619B6">
        <w:rPr>
          <w:rFonts w:ascii="Times New Roman" w:hAnsi="Times New Roman"/>
        </w:rPr>
        <w:t>colonisation</w:t>
      </w:r>
      <w:proofErr w:type="spellEnd"/>
      <w:r w:rsidR="00997053" w:rsidRPr="001619B6">
        <w:rPr>
          <w:rFonts w:ascii="Times New Roman" w:hAnsi="Times New Roman"/>
        </w:rPr>
        <w:t xml:space="preserve"> depth in Loch Leven, Scotland. </w:t>
      </w:r>
      <w:r w:rsidR="00997053" w:rsidRPr="00934F9B">
        <w:rPr>
          <w:rFonts w:ascii="Times New Roman" w:hAnsi="Times New Roman"/>
          <w:i/>
        </w:rPr>
        <w:t>Aquatic Botany</w:t>
      </w:r>
      <w:r w:rsidR="00997053" w:rsidRPr="001619B6">
        <w:rPr>
          <w:rFonts w:ascii="Times New Roman" w:hAnsi="Times New Roman"/>
        </w:rPr>
        <w:t xml:space="preserve"> 91: 75–81.</w:t>
      </w:r>
    </w:p>
    <w:p w14:paraId="5BDF7B8A" w14:textId="77777777" w:rsidR="00997053" w:rsidRPr="001619B6" w:rsidRDefault="000126E3" w:rsidP="006E5FC6">
      <w:pPr>
        <w:spacing w:before="0"/>
        <w:ind w:left="720" w:hanging="720"/>
        <w:rPr>
          <w:rFonts w:ascii="Times New Roman" w:hAnsi="Times New Roman"/>
        </w:rPr>
      </w:pPr>
      <w:r>
        <w:rPr>
          <w:rFonts w:ascii="Times New Roman" w:hAnsi="Times New Roman"/>
        </w:rPr>
        <w:t xml:space="preserve">Steward, J.S., R.W. </w:t>
      </w:r>
      <w:proofErr w:type="spellStart"/>
      <w:r>
        <w:rPr>
          <w:rFonts w:ascii="Times New Roman" w:hAnsi="Times New Roman"/>
        </w:rPr>
        <w:t>Virnstein</w:t>
      </w:r>
      <w:proofErr w:type="spellEnd"/>
      <w:r>
        <w:rPr>
          <w:rFonts w:ascii="Times New Roman" w:hAnsi="Times New Roman"/>
        </w:rPr>
        <w:t>, L.J. Morris, and E.</w:t>
      </w:r>
      <w:r w:rsidR="00997053" w:rsidRPr="001619B6">
        <w:rPr>
          <w:rFonts w:ascii="Times New Roman" w:hAnsi="Times New Roman"/>
        </w:rPr>
        <w:t xml:space="preserve">F. Lowe. 2005. Setting seagrass depth, coverage, and light targets for the Indian River Lagoon system, Florida. </w:t>
      </w:r>
      <w:r w:rsidR="00997053" w:rsidRPr="000126E3">
        <w:rPr>
          <w:rFonts w:ascii="Times New Roman" w:hAnsi="Times New Roman"/>
          <w:i/>
        </w:rPr>
        <w:t>Estuaries</w:t>
      </w:r>
      <w:r w:rsidR="00997053" w:rsidRPr="001619B6">
        <w:rPr>
          <w:rFonts w:ascii="Times New Roman" w:hAnsi="Times New Roman"/>
        </w:rPr>
        <w:t xml:space="preserve"> 28: 923–935.</w:t>
      </w:r>
    </w:p>
    <w:p w14:paraId="27935432" w14:textId="77777777" w:rsidR="00997053" w:rsidRDefault="00997053" w:rsidP="006E5FC6">
      <w:pPr>
        <w:spacing w:before="0"/>
        <w:ind w:left="720" w:hanging="720"/>
        <w:rPr>
          <w:rFonts w:ascii="Times New Roman" w:hAnsi="Times New Roman"/>
        </w:rPr>
      </w:pPr>
      <w:proofErr w:type="spellStart"/>
      <w:r w:rsidRPr="001619B6">
        <w:rPr>
          <w:rFonts w:ascii="Times New Roman" w:hAnsi="Times New Roman"/>
        </w:rPr>
        <w:t>Søndergaard</w:t>
      </w:r>
      <w:proofErr w:type="spellEnd"/>
      <w:r w:rsidRPr="001619B6">
        <w:rPr>
          <w:rFonts w:ascii="Times New Roman" w:hAnsi="Times New Roman"/>
        </w:rPr>
        <w:t xml:space="preserve">, M., G. Phillips, S. </w:t>
      </w:r>
      <w:proofErr w:type="spellStart"/>
      <w:r w:rsidRPr="001619B6">
        <w:rPr>
          <w:rFonts w:ascii="Times New Roman" w:hAnsi="Times New Roman"/>
        </w:rPr>
        <w:t>Hellsten</w:t>
      </w:r>
      <w:proofErr w:type="spellEnd"/>
      <w:r w:rsidRPr="001619B6">
        <w:rPr>
          <w:rFonts w:ascii="Times New Roman" w:hAnsi="Times New Roman"/>
        </w:rPr>
        <w:t xml:space="preserve">, A. </w:t>
      </w:r>
      <w:proofErr w:type="spellStart"/>
      <w:r w:rsidRPr="001619B6">
        <w:rPr>
          <w:rFonts w:ascii="Times New Roman" w:hAnsi="Times New Roman"/>
        </w:rPr>
        <w:t>Kolada</w:t>
      </w:r>
      <w:proofErr w:type="spellEnd"/>
      <w:r w:rsidRPr="001619B6">
        <w:rPr>
          <w:rFonts w:ascii="Times New Roman" w:hAnsi="Times New Roman"/>
        </w:rPr>
        <w:t xml:space="preserve">, F. </w:t>
      </w:r>
      <w:proofErr w:type="spellStart"/>
      <w:r w:rsidR="000126E3">
        <w:rPr>
          <w:rFonts w:ascii="Times New Roman" w:hAnsi="Times New Roman"/>
        </w:rPr>
        <w:t>Ecke</w:t>
      </w:r>
      <w:proofErr w:type="spellEnd"/>
      <w:r w:rsidR="000126E3">
        <w:rPr>
          <w:rFonts w:ascii="Times New Roman" w:hAnsi="Times New Roman"/>
        </w:rPr>
        <w:t xml:space="preserve">, H. </w:t>
      </w:r>
      <w:proofErr w:type="spellStart"/>
      <w:r w:rsidR="000126E3">
        <w:rPr>
          <w:rFonts w:ascii="Times New Roman" w:hAnsi="Times New Roman"/>
        </w:rPr>
        <w:t>Mäemets</w:t>
      </w:r>
      <w:proofErr w:type="spellEnd"/>
      <w:r w:rsidR="000126E3">
        <w:rPr>
          <w:rFonts w:ascii="Times New Roman" w:hAnsi="Times New Roman"/>
        </w:rPr>
        <w:t xml:space="preserve">, M. </w:t>
      </w:r>
      <w:proofErr w:type="spellStart"/>
      <w:r w:rsidR="000126E3">
        <w:rPr>
          <w:rFonts w:ascii="Times New Roman" w:hAnsi="Times New Roman"/>
        </w:rPr>
        <w:t>Mjelde</w:t>
      </w:r>
      <w:proofErr w:type="spellEnd"/>
      <w:r w:rsidR="000126E3">
        <w:rPr>
          <w:rFonts w:ascii="Times New Roman" w:hAnsi="Times New Roman"/>
        </w:rPr>
        <w:t>, M.</w:t>
      </w:r>
      <w:r w:rsidRPr="001619B6">
        <w:rPr>
          <w:rFonts w:ascii="Times New Roman" w:hAnsi="Times New Roman"/>
        </w:rPr>
        <w:t xml:space="preserve">M. </w:t>
      </w:r>
      <w:proofErr w:type="spellStart"/>
      <w:r w:rsidRPr="001619B6">
        <w:rPr>
          <w:rFonts w:ascii="Times New Roman" w:hAnsi="Times New Roman"/>
        </w:rPr>
        <w:t>Azzella</w:t>
      </w:r>
      <w:proofErr w:type="spellEnd"/>
      <w:r w:rsidRPr="001619B6">
        <w:rPr>
          <w:rFonts w:ascii="Times New Roman" w:hAnsi="Times New Roman"/>
        </w:rPr>
        <w:t xml:space="preserve">, and A. </w:t>
      </w:r>
      <w:proofErr w:type="spellStart"/>
      <w:r w:rsidRPr="001619B6">
        <w:rPr>
          <w:rFonts w:ascii="Times New Roman" w:hAnsi="Times New Roman"/>
        </w:rPr>
        <w:t>Oggioni</w:t>
      </w:r>
      <w:proofErr w:type="spellEnd"/>
      <w:r w:rsidRPr="001619B6">
        <w:rPr>
          <w:rFonts w:ascii="Times New Roman" w:hAnsi="Times New Roman"/>
        </w:rPr>
        <w:t xml:space="preserve">. 2013. Maximum growing depth of submerged </w:t>
      </w:r>
      <w:proofErr w:type="spellStart"/>
      <w:r w:rsidRPr="001619B6">
        <w:rPr>
          <w:rFonts w:ascii="Times New Roman" w:hAnsi="Times New Roman"/>
        </w:rPr>
        <w:t>macrophytes</w:t>
      </w:r>
      <w:proofErr w:type="spellEnd"/>
      <w:r w:rsidRPr="001619B6">
        <w:rPr>
          <w:rFonts w:ascii="Times New Roman" w:hAnsi="Times New Roman"/>
        </w:rPr>
        <w:t xml:space="preserve"> in European lakes.</w:t>
      </w:r>
      <w:r w:rsidRPr="000126E3">
        <w:rPr>
          <w:rFonts w:ascii="Times New Roman" w:hAnsi="Times New Roman"/>
          <w:i/>
        </w:rPr>
        <w:t xml:space="preserve"> </w:t>
      </w:r>
      <w:proofErr w:type="spellStart"/>
      <w:r w:rsidRPr="000126E3">
        <w:rPr>
          <w:rFonts w:ascii="Times New Roman" w:hAnsi="Times New Roman"/>
          <w:i/>
        </w:rPr>
        <w:t>Hydrobiologia</w:t>
      </w:r>
      <w:proofErr w:type="spellEnd"/>
      <w:r w:rsidRPr="000126E3">
        <w:rPr>
          <w:rFonts w:ascii="Times New Roman" w:hAnsi="Times New Roman"/>
          <w:i/>
        </w:rPr>
        <w:t xml:space="preserve"> </w:t>
      </w:r>
      <w:r w:rsidRPr="001619B6">
        <w:rPr>
          <w:rFonts w:ascii="Times New Roman" w:hAnsi="Times New Roman"/>
        </w:rPr>
        <w:t>704: 165–177.</w:t>
      </w:r>
    </w:p>
    <w:p w14:paraId="44EE6D70" w14:textId="5BE123FC" w:rsidR="003F4879" w:rsidRPr="001619B6" w:rsidRDefault="0021308C" w:rsidP="006E5FC6">
      <w:pPr>
        <w:spacing w:before="0"/>
        <w:ind w:left="720" w:hanging="720"/>
        <w:rPr>
          <w:rFonts w:ascii="Times New Roman" w:hAnsi="Times New Roman"/>
        </w:rPr>
      </w:pPr>
      <w:r w:rsidRPr="0021308C">
        <w:rPr>
          <w:rFonts w:ascii="Times New Roman" w:hAnsi="Times New Roman"/>
        </w:rPr>
        <w:t xml:space="preserve">Thompson, M. J. 1978. </w:t>
      </w:r>
      <w:r w:rsidR="003F4879" w:rsidRPr="000636C8">
        <w:rPr>
          <w:rFonts w:ascii="Times New Roman" w:hAnsi="Times New Roman"/>
        </w:rPr>
        <w:t>Species composition and distribution of seagrass beds in th</w:t>
      </w:r>
      <w:r w:rsidRPr="0007438C">
        <w:rPr>
          <w:rFonts w:ascii="Times New Roman" w:hAnsi="Times New Roman"/>
        </w:rPr>
        <w:t>e Indian River Lagoon, Florida.</w:t>
      </w:r>
      <w:r w:rsidR="003F4879" w:rsidRPr="000636C8">
        <w:rPr>
          <w:rFonts w:ascii="Times New Roman" w:hAnsi="Times New Roman"/>
        </w:rPr>
        <w:t xml:space="preserve"> </w:t>
      </w:r>
      <w:r w:rsidR="003F4879" w:rsidRPr="000636C8">
        <w:rPr>
          <w:rFonts w:ascii="Times New Roman" w:hAnsi="Times New Roman"/>
          <w:i/>
        </w:rPr>
        <w:t>Florida Science</w:t>
      </w:r>
      <w:r w:rsidR="003F4879" w:rsidRPr="000636C8">
        <w:rPr>
          <w:rFonts w:ascii="Times New Roman" w:hAnsi="Times New Roman"/>
        </w:rPr>
        <w:t xml:space="preserve"> 41(2): 90-96.</w:t>
      </w:r>
    </w:p>
    <w:p w14:paraId="5A11CDB1" w14:textId="0DADBFC7" w:rsidR="00997053" w:rsidRPr="001619B6" w:rsidRDefault="000126E3" w:rsidP="006E5FC6">
      <w:pPr>
        <w:spacing w:before="0"/>
        <w:ind w:left="720" w:hanging="720"/>
        <w:rPr>
          <w:rFonts w:ascii="Times New Roman" w:hAnsi="Times New Roman"/>
        </w:rPr>
      </w:pPr>
      <w:r>
        <w:rPr>
          <w:rFonts w:ascii="Times New Roman" w:hAnsi="Times New Roman"/>
        </w:rPr>
        <w:t xml:space="preserve">Tyler, D., D.G. </w:t>
      </w:r>
      <w:proofErr w:type="spellStart"/>
      <w:r>
        <w:rPr>
          <w:rFonts w:ascii="Times New Roman" w:hAnsi="Times New Roman"/>
        </w:rPr>
        <w:t>Zawada</w:t>
      </w:r>
      <w:proofErr w:type="spellEnd"/>
      <w:r>
        <w:rPr>
          <w:rFonts w:ascii="Times New Roman" w:hAnsi="Times New Roman"/>
        </w:rPr>
        <w:t xml:space="preserve">, A. </w:t>
      </w:r>
      <w:proofErr w:type="spellStart"/>
      <w:r>
        <w:rPr>
          <w:rFonts w:ascii="Times New Roman" w:hAnsi="Times New Roman"/>
        </w:rPr>
        <w:t>Nayegandhi</w:t>
      </w:r>
      <w:proofErr w:type="spellEnd"/>
      <w:r>
        <w:rPr>
          <w:rFonts w:ascii="Times New Roman" w:hAnsi="Times New Roman"/>
        </w:rPr>
        <w:t>, J.C. Brock, M.P. Crane, K.</w:t>
      </w:r>
      <w:r w:rsidR="00997053" w:rsidRPr="001619B6">
        <w:rPr>
          <w:rFonts w:ascii="Times New Roman" w:hAnsi="Times New Roman"/>
        </w:rPr>
        <w:t>K. Yates, and K.</w:t>
      </w:r>
      <w:r>
        <w:rPr>
          <w:rFonts w:ascii="Times New Roman" w:hAnsi="Times New Roman"/>
        </w:rPr>
        <w:t>E.</w:t>
      </w:r>
      <w:r w:rsidR="00997053" w:rsidRPr="001619B6">
        <w:rPr>
          <w:rFonts w:ascii="Times New Roman" w:hAnsi="Times New Roman"/>
        </w:rPr>
        <w:t xml:space="preserve">L. Smith. 2007. </w:t>
      </w:r>
      <w:proofErr w:type="spellStart"/>
      <w:r w:rsidR="00997053" w:rsidRPr="001619B6">
        <w:rPr>
          <w:rFonts w:ascii="Times New Roman" w:hAnsi="Times New Roman"/>
        </w:rPr>
        <w:t>Topobathymetric</w:t>
      </w:r>
      <w:proofErr w:type="spellEnd"/>
      <w:r w:rsidR="00997053" w:rsidRPr="001619B6">
        <w:rPr>
          <w:rFonts w:ascii="Times New Roman" w:hAnsi="Times New Roman"/>
        </w:rPr>
        <w:t xml:space="preserve"> data for Tampa Bay, Florida. Open-File Report 2007-105</w:t>
      </w:r>
      <w:r>
        <w:rPr>
          <w:rFonts w:ascii="Times New Roman" w:hAnsi="Times New Roman"/>
        </w:rPr>
        <w:t xml:space="preserve">1 (revised), St. Petersburg, Florida, </w:t>
      </w:r>
      <w:r w:rsidR="00997053" w:rsidRPr="001619B6">
        <w:rPr>
          <w:rFonts w:ascii="Times New Roman" w:hAnsi="Times New Roman"/>
        </w:rPr>
        <w:t>US Geological Survey</w:t>
      </w:r>
      <w:r w:rsidR="00B57A74">
        <w:rPr>
          <w:rFonts w:ascii="Times New Roman" w:hAnsi="Times New Roman"/>
        </w:rPr>
        <w:t>, US Department of the Interior.</w:t>
      </w:r>
      <w:r w:rsidR="00C147D9">
        <w:rPr>
          <w:rFonts w:ascii="Times New Roman" w:hAnsi="Times New Roman"/>
        </w:rPr>
        <w:t xml:space="preserve"> (</w:t>
      </w:r>
      <w:proofErr w:type="gramStart"/>
      <w:r w:rsidR="00C147D9">
        <w:rPr>
          <w:rFonts w:ascii="Times New Roman" w:hAnsi="Times New Roman"/>
        </w:rPr>
        <w:t>poster</w:t>
      </w:r>
      <w:proofErr w:type="gramEnd"/>
      <w:r w:rsidR="00C147D9">
        <w:rPr>
          <w:rFonts w:ascii="Times New Roman" w:hAnsi="Times New Roman"/>
        </w:rPr>
        <w:t>)</w:t>
      </w:r>
    </w:p>
    <w:p w14:paraId="52810A16" w14:textId="77777777" w:rsidR="008A0079" w:rsidRDefault="000B5C37" w:rsidP="006E5FC6">
      <w:pPr>
        <w:spacing w:before="0"/>
        <w:ind w:left="720" w:hanging="720"/>
        <w:rPr>
          <w:rFonts w:ascii="Times New Roman" w:hAnsi="Times New Roman"/>
        </w:rPr>
      </w:pPr>
      <w:r>
        <w:rPr>
          <w:rFonts w:ascii="Times New Roman" w:hAnsi="Times New Roman"/>
        </w:rPr>
        <w:t xml:space="preserve">US EPA (US </w:t>
      </w:r>
      <w:r w:rsidRPr="00547D90">
        <w:rPr>
          <w:rFonts w:ascii="Times New Roman" w:hAnsi="Times New Roman"/>
        </w:rPr>
        <w:t>E</w:t>
      </w:r>
      <w:r>
        <w:rPr>
          <w:rFonts w:ascii="Times New Roman" w:hAnsi="Times New Roman"/>
        </w:rPr>
        <w:t>nvironmental Protection Agency) 2012</w:t>
      </w:r>
      <w:r w:rsidRPr="00547D90">
        <w:rPr>
          <w:rFonts w:ascii="Times New Roman" w:hAnsi="Times New Roman"/>
        </w:rPr>
        <w:t xml:space="preserve">. </w:t>
      </w:r>
      <w:r w:rsidR="008A0079" w:rsidRPr="008A0079">
        <w:rPr>
          <w:rFonts w:ascii="Times New Roman" w:hAnsi="Times New Roman"/>
        </w:rPr>
        <w:t>Technical support document for U.S. EPA's proposed rule for numeric nutrient criteria for Florida's estuaries, coastal waters, and south Florida inland flowing waters.  Volume 1: Estuaries.  November 30, 2012.  EPA-HQ-OW-2010-0222-0002.  365 pp.</w:t>
      </w:r>
    </w:p>
    <w:p w14:paraId="207D058B" w14:textId="3B6CDB03" w:rsidR="00997053" w:rsidRPr="001619B6" w:rsidRDefault="00997053" w:rsidP="006E5FC6">
      <w:pPr>
        <w:spacing w:before="0"/>
        <w:ind w:left="720" w:hanging="720"/>
        <w:rPr>
          <w:rFonts w:ascii="Times New Roman" w:hAnsi="Times New Roman"/>
        </w:rPr>
      </w:pPr>
      <w:proofErr w:type="spellStart"/>
      <w:r w:rsidRPr="001619B6">
        <w:rPr>
          <w:rFonts w:ascii="Times New Roman" w:hAnsi="Times New Roman"/>
        </w:rPr>
        <w:t>Ve</w:t>
      </w:r>
      <w:r w:rsidR="00DC2412">
        <w:rPr>
          <w:rFonts w:ascii="Times New Roman" w:hAnsi="Times New Roman"/>
        </w:rPr>
        <w:t>nables</w:t>
      </w:r>
      <w:proofErr w:type="spellEnd"/>
      <w:r w:rsidR="00DC2412">
        <w:rPr>
          <w:rFonts w:ascii="Times New Roman" w:hAnsi="Times New Roman"/>
        </w:rPr>
        <w:t>, W.N., and B.</w:t>
      </w:r>
      <w:r w:rsidRPr="001619B6">
        <w:rPr>
          <w:rFonts w:ascii="Times New Roman" w:hAnsi="Times New Roman"/>
        </w:rPr>
        <w:t xml:space="preserve">D. Ripley. 2002. </w:t>
      </w:r>
      <w:r w:rsidRPr="004C21AE">
        <w:rPr>
          <w:rFonts w:ascii="Times New Roman" w:hAnsi="Times New Roman"/>
          <w:u w:val="single"/>
        </w:rPr>
        <w:t xml:space="preserve">Modern applied statistics with </w:t>
      </w:r>
      <w:r w:rsidRPr="004C21AE">
        <w:rPr>
          <w:rFonts w:ascii="Times New Roman" w:hAnsi="Times New Roman"/>
        </w:rPr>
        <w:t xml:space="preserve">S, </w:t>
      </w:r>
      <w:r w:rsidR="00DC2412" w:rsidRPr="004C21AE">
        <w:rPr>
          <w:rFonts w:ascii="Times New Roman" w:hAnsi="Times New Roman"/>
        </w:rPr>
        <w:t>4</w:t>
      </w:r>
      <w:r w:rsidR="00DC2412" w:rsidRPr="004C21AE">
        <w:rPr>
          <w:rFonts w:ascii="Times New Roman" w:hAnsi="Times New Roman"/>
          <w:vertAlign w:val="superscript"/>
        </w:rPr>
        <w:t>th</w:t>
      </w:r>
      <w:r w:rsidR="00DC2412" w:rsidRPr="004C21AE">
        <w:rPr>
          <w:rFonts w:ascii="Times New Roman" w:hAnsi="Times New Roman"/>
        </w:rPr>
        <w:t xml:space="preserve"> edition</w:t>
      </w:r>
      <w:r w:rsidRPr="001619B6">
        <w:rPr>
          <w:rFonts w:ascii="Times New Roman" w:hAnsi="Times New Roman"/>
        </w:rPr>
        <w:t xml:space="preserve">. </w:t>
      </w:r>
      <w:r w:rsidR="00DC2412">
        <w:rPr>
          <w:rFonts w:ascii="Times New Roman" w:hAnsi="Times New Roman"/>
        </w:rPr>
        <w:t xml:space="preserve">New York: </w:t>
      </w:r>
      <w:r w:rsidRPr="001619B6">
        <w:rPr>
          <w:rFonts w:ascii="Times New Roman" w:hAnsi="Times New Roman"/>
        </w:rPr>
        <w:t>Springer.</w:t>
      </w:r>
    </w:p>
    <w:p w14:paraId="4843EC1C" w14:textId="392CA094" w:rsidR="00BE168A" w:rsidRDefault="00BE168A" w:rsidP="006E5FC6">
      <w:pPr>
        <w:spacing w:before="0"/>
        <w:ind w:left="720" w:hanging="720"/>
        <w:rPr>
          <w:rFonts w:ascii="Times New Roman" w:hAnsi="Times New Roman"/>
        </w:rPr>
      </w:pPr>
      <w:proofErr w:type="spellStart"/>
      <w:r w:rsidRPr="00BE168A">
        <w:rPr>
          <w:rFonts w:ascii="Times New Roman" w:hAnsi="Times New Roman"/>
        </w:rPr>
        <w:t>Virnstein</w:t>
      </w:r>
      <w:proofErr w:type="spellEnd"/>
      <w:r w:rsidRPr="00BE168A">
        <w:rPr>
          <w:rFonts w:ascii="Times New Roman" w:hAnsi="Times New Roman"/>
        </w:rPr>
        <w:t xml:space="preserve">, R. W.  2000. Seagrass management in Indian River Lagoon, Florida: Dealing with issues of scale. </w:t>
      </w:r>
      <w:r w:rsidRPr="00324BCF">
        <w:rPr>
          <w:rFonts w:ascii="Times New Roman" w:hAnsi="Times New Roman"/>
          <w:i/>
        </w:rPr>
        <w:t>Pacific Conservation Biology</w:t>
      </w:r>
      <w:r w:rsidRPr="00BE168A">
        <w:rPr>
          <w:rFonts w:ascii="Times New Roman" w:hAnsi="Times New Roman"/>
        </w:rPr>
        <w:t xml:space="preserve"> 5:299-305.</w:t>
      </w:r>
      <w:r>
        <w:rPr>
          <w:rFonts w:ascii="Times New Roman" w:hAnsi="Times New Roman"/>
        </w:rPr>
        <w:t xml:space="preserve"> </w:t>
      </w:r>
    </w:p>
    <w:p w14:paraId="7F1262C6" w14:textId="10152297" w:rsidR="00997053" w:rsidRDefault="00997053" w:rsidP="006E5FC6">
      <w:pPr>
        <w:spacing w:before="0"/>
        <w:ind w:left="720" w:hanging="720"/>
        <w:rPr>
          <w:rFonts w:ascii="Times New Roman" w:hAnsi="Times New Roman"/>
        </w:rPr>
      </w:pPr>
      <w:r>
        <w:rPr>
          <w:rFonts w:ascii="Times New Roman" w:hAnsi="Times New Roman"/>
        </w:rPr>
        <w:t>Williams, S.L., and K.L. Heck. 2001. Seagrass community ecology. In</w:t>
      </w:r>
      <w:r w:rsidR="00324BCF">
        <w:rPr>
          <w:rFonts w:ascii="Times New Roman" w:hAnsi="Times New Roman"/>
        </w:rPr>
        <w:t>:</w:t>
      </w:r>
      <w:r>
        <w:rPr>
          <w:rFonts w:ascii="Times New Roman" w:hAnsi="Times New Roman"/>
        </w:rPr>
        <w:t xml:space="preserve"> </w:t>
      </w:r>
      <w:r w:rsidRPr="00324BCF">
        <w:rPr>
          <w:rFonts w:ascii="Times New Roman" w:hAnsi="Times New Roman"/>
          <w:u w:val="single"/>
        </w:rPr>
        <w:t>Marine Community Ecology</w:t>
      </w:r>
      <w:r w:rsidR="00324BCF">
        <w:rPr>
          <w:rFonts w:ascii="Times New Roman" w:hAnsi="Times New Roman"/>
        </w:rPr>
        <w:t xml:space="preserve">. </w:t>
      </w:r>
      <w:r>
        <w:rPr>
          <w:rFonts w:ascii="Times New Roman" w:hAnsi="Times New Roman"/>
        </w:rPr>
        <w:t xml:space="preserve">M.D. </w:t>
      </w:r>
      <w:proofErr w:type="spellStart"/>
      <w:r>
        <w:rPr>
          <w:rFonts w:ascii="Times New Roman" w:hAnsi="Times New Roman"/>
        </w:rPr>
        <w:t>Bertness</w:t>
      </w:r>
      <w:proofErr w:type="spellEnd"/>
      <w:r>
        <w:rPr>
          <w:rFonts w:ascii="Times New Roman" w:hAnsi="Times New Roman"/>
        </w:rPr>
        <w:t>, S.D. Gaines, and M.E. Hay</w:t>
      </w:r>
      <w:r w:rsidR="00324BCF">
        <w:rPr>
          <w:rFonts w:ascii="Times New Roman" w:hAnsi="Times New Roman"/>
        </w:rPr>
        <w:t xml:space="preserve"> (</w:t>
      </w:r>
      <w:proofErr w:type="gramStart"/>
      <w:r w:rsidR="00324BCF">
        <w:rPr>
          <w:rFonts w:ascii="Times New Roman" w:hAnsi="Times New Roman"/>
        </w:rPr>
        <w:t>eds</w:t>
      </w:r>
      <w:proofErr w:type="gramEnd"/>
      <w:r w:rsidR="00324BCF">
        <w:rPr>
          <w:rFonts w:ascii="Times New Roman" w:hAnsi="Times New Roman"/>
        </w:rPr>
        <w:t>.)</w:t>
      </w:r>
      <w:r>
        <w:rPr>
          <w:rFonts w:ascii="Times New Roman" w:hAnsi="Times New Roman"/>
        </w:rPr>
        <w:t>. Sunderland, Massachusett</w:t>
      </w:r>
      <w:r w:rsidR="00DC2412">
        <w:rPr>
          <w:rFonts w:ascii="Times New Roman" w:hAnsi="Times New Roman"/>
        </w:rPr>
        <w:t>s:</w:t>
      </w:r>
      <w:r w:rsidR="00324BCF">
        <w:rPr>
          <w:rFonts w:ascii="Times New Roman" w:hAnsi="Times New Roman"/>
        </w:rPr>
        <w:t xml:space="preserve"> </w:t>
      </w:r>
      <w:proofErr w:type="spellStart"/>
      <w:r w:rsidR="00324BCF">
        <w:rPr>
          <w:rFonts w:ascii="Times New Roman" w:hAnsi="Times New Roman"/>
        </w:rPr>
        <w:t>Sinauer</w:t>
      </w:r>
      <w:proofErr w:type="spellEnd"/>
      <w:r w:rsidR="00324BCF">
        <w:rPr>
          <w:rFonts w:ascii="Times New Roman" w:hAnsi="Times New Roman"/>
        </w:rPr>
        <w:t xml:space="preserve"> Associates.</w:t>
      </w:r>
    </w:p>
    <w:p w14:paraId="7F6446BA" w14:textId="77777777" w:rsidR="00997053" w:rsidRDefault="00DC2412" w:rsidP="006E5FC6">
      <w:pPr>
        <w:spacing w:before="0"/>
        <w:ind w:left="720" w:hanging="720"/>
        <w:rPr>
          <w:rFonts w:ascii="Times New Roman" w:hAnsi="Times New Roman"/>
        </w:rPr>
      </w:pPr>
      <w:r>
        <w:rPr>
          <w:rFonts w:ascii="Times New Roman" w:hAnsi="Times New Roman"/>
        </w:rPr>
        <w:t xml:space="preserve">Woodruff, D.L., R.P. </w:t>
      </w:r>
      <w:proofErr w:type="spellStart"/>
      <w:r>
        <w:rPr>
          <w:rFonts w:ascii="Times New Roman" w:hAnsi="Times New Roman"/>
        </w:rPr>
        <w:t>Stumpf</w:t>
      </w:r>
      <w:proofErr w:type="spellEnd"/>
      <w:r>
        <w:rPr>
          <w:rFonts w:ascii="Times New Roman" w:hAnsi="Times New Roman"/>
        </w:rPr>
        <w:t>, J.</w:t>
      </w:r>
      <w:r w:rsidR="00997053" w:rsidRPr="001619B6">
        <w:rPr>
          <w:rFonts w:ascii="Times New Roman" w:hAnsi="Times New Roman"/>
        </w:rPr>
        <w:t xml:space="preserve">A. Scope, and H.W. </w:t>
      </w:r>
      <w:proofErr w:type="spellStart"/>
      <w:r w:rsidR="00997053" w:rsidRPr="001619B6">
        <w:rPr>
          <w:rFonts w:ascii="Times New Roman" w:hAnsi="Times New Roman"/>
        </w:rPr>
        <w:t>Paerl</w:t>
      </w:r>
      <w:proofErr w:type="spellEnd"/>
      <w:r w:rsidR="00997053" w:rsidRPr="001619B6">
        <w:rPr>
          <w:rFonts w:ascii="Times New Roman" w:hAnsi="Times New Roman"/>
        </w:rPr>
        <w:t xml:space="preserve">. 1999. Remote estimation of water clarity in optically complex estuarine waters. </w:t>
      </w:r>
      <w:r w:rsidR="00997053" w:rsidRPr="00DC2412">
        <w:rPr>
          <w:rFonts w:ascii="Times New Roman" w:hAnsi="Times New Roman"/>
          <w:i/>
        </w:rPr>
        <w:t>Remote Sensing of Environment</w:t>
      </w:r>
      <w:r w:rsidR="00997053" w:rsidRPr="001619B6">
        <w:rPr>
          <w:rFonts w:ascii="Times New Roman" w:hAnsi="Times New Roman"/>
        </w:rPr>
        <w:t xml:space="preserve"> 68: 41–52.</w:t>
      </w:r>
    </w:p>
    <w:p w14:paraId="5346A396" w14:textId="576726CA" w:rsidR="00CB0627" w:rsidRPr="001619B6" w:rsidRDefault="00CB0627" w:rsidP="006E5FC6">
      <w:pPr>
        <w:spacing w:before="0"/>
        <w:ind w:left="720" w:hanging="720"/>
        <w:rPr>
          <w:rFonts w:ascii="Times New Roman" w:hAnsi="Times New Roman"/>
        </w:rPr>
      </w:pPr>
      <w:proofErr w:type="spellStart"/>
      <w:r w:rsidRPr="00CB0627">
        <w:rPr>
          <w:rFonts w:ascii="Times New Roman" w:hAnsi="Times New Roman"/>
        </w:rPr>
        <w:t>Yarbro</w:t>
      </w:r>
      <w:proofErr w:type="spellEnd"/>
      <w:r w:rsidRPr="00CB0627">
        <w:rPr>
          <w:rFonts w:ascii="Times New Roman" w:hAnsi="Times New Roman"/>
        </w:rPr>
        <w:t>, L. A. and P</w:t>
      </w:r>
      <w:r w:rsidR="00CB49CE">
        <w:rPr>
          <w:rFonts w:ascii="Times New Roman" w:hAnsi="Times New Roman"/>
        </w:rPr>
        <w:t>. R. Carlson, Jr. 2015</w:t>
      </w:r>
      <w:r w:rsidRPr="00CB0627">
        <w:rPr>
          <w:rFonts w:ascii="Times New Roman" w:hAnsi="Times New Roman"/>
        </w:rPr>
        <w:t>. Seagrass Integrated Mapping and Monitoring Program, Mapping and Monitoring Report No. 1.1.  FWRI Technical Report TR-17. St. Petersburg, FL, Florida Fish and Wildlife Conservation Commission: 10 pp.</w:t>
      </w:r>
    </w:p>
    <w:p w14:paraId="06C07A22" w14:textId="5C4A77F0" w:rsidR="00E53D75" w:rsidRPr="00357882" w:rsidRDefault="00DC2412" w:rsidP="006E5FC6">
      <w:pPr>
        <w:spacing w:before="0"/>
        <w:ind w:left="720" w:hanging="720"/>
        <w:rPr>
          <w:rFonts w:ascii="Times New Roman" w:hAnsi="Times New Roman"/>
        </w:rPr>
      </w:pPr>
      <w:r>
        <w:rPr>
          <w:rFonts w:ascii="Times New Roman" w:hAnsi="Times New Roman"/>
        </w:rPr>
        <w:t xml:space="preserve">Zhu, B., D.G. Fitzgerald, S.B. Hoskins, L.G. </w:t>
      </w:r>
      <w:proofErr w:type="spellStart"/>
      <w:r>
        <w:rPr>
          <w:rFonts w:ascii="Times New Roman" w:hAnsi="Times New Roman"/>
        </w:rPr>
        <w:t>Rudstam</w:t>
      </w:r>
      <w:proofErr w:type="spellEnd"/>
      <w:r>
        <w:rPr>
          <w:rFonts w:ascii="Times New Roman" w:hAnsi="Times New Roman"/>
        </w:rPr>
        <w:t>, C.M. Mayer, and E.</w:t>
      </w:r>
      <w:r w:rsidR="00997053" w:rsidRPr="001619B6">
        <w:rPr>
          <w:rFonts w:ascii="Times New Roman" w:hAnsi="Times New Roman"/>
        </w:rPr>
        <w:t xml:space="preserve">L. Mills. 2007. Quantification of historical changes of submerged aquatic vegetation cover in two bays of </w:t>
      </w:r>
      <w:r w:rsidR="00997053" w:rsidRPr="001619B6">
        <w:rPr>
          <w:rFonts w:ascii="Times New Roman" w:hAnsi="Times New Roman"/>
        </w:rPr>
        <w:lastRenderedPageBreak/>
        <w:t xml:space="preserve">Lake Ontario with three complementary methods. </w:t>
      </w:r>
      <w:r w:rsidR="00997053" w:rsidRPr="00DC2412">
        <w:rPr>
          <w:rFonts w:ascii="Times New Roman" w:hAnsi="Times New Roman"/>
          <w:i/>
        </w:rPr>
        <w:t>Journal of Great Lakes Research</w:t>
      </w:r>
      <w:r w:rsidR="00E53D75">
        <w:rPr>
          <w:rFonts w:ascii="Times New Roman" w:hAnsi="Times New Roman"/>
        </w:rPr>
        <w:t xml:space="preserve"> 33: 122–135.</w:t>
      </w:r>
      <w:r w:rsidR="00E53D75">
        <w:rPr>
          <w:rFonts w:ascii="Times New Roman" w:hAnsi="Times New Roman"/>
          <w:b/>
        </w:rPr>
        <w:br w:type="page"/>
      </w:r>
    </w:p>
    <w:p w14:paraId="4F565D6C" w14:textId="545E4BE6" w:rsidR="00CD7D99" w:rsidRPr="00DC518A" w:rsidRDefault="00CD7D99" w:rsidP="0069309F">
      <w:pPr>
        <w:spacing w:before="0"/>
        <w:rPr>
          <w:rFonts w:ascii="Times New Roman" w:hAnsi="Times New Roman"/>
        </w:rPr>
      </w:pPr>
      <w:r w:rsidRPr="00DC518A">
        <w:rPr>
          <w:rFonts w:ascii="Times New Roman" w:hAnsi="Times New Roman"/>
        </w:rPr>
        <w:lastRenderedPageBreak/>
        <w:t>Figure Captions</w:t>
      </w:r>
    </w:p>
    <w:p w14:paraId="611D15C3" w14:textId="0E09DBEE" w:rsidR="00357882" w:rsidRPr="00FF6E3F" w:rsidRDefault="004536FC" w:rsidP="000C7C95">
      <w:pPr>
        <w:pStyle w:val="NoSpacing"/>
        <w:rPr>
          <w:rFonts w:ascii="Times New Roman" w:hAnsi="Times New Roman" w:cs="Times New Roman"/>
          <w:sz w:val="24"/>
          <w:szCs w:val="24"/>
        </w:rPr>
        <w:sectPr w:rsidR="00357882" w:rsidRPr="00FF6E3F" w:rsidSect="007618FA">
          <w:footerReference w:type="default" r:id="rId21"/>
          <w:pgSz w:w="12240" w:h="15840"/>
          <w:pgMar w:top="1480" w:right="1320" w:bottom="900" w:left="1340" w:header="720" w:footer="720" w:gutter="0"/>
          <w:lnNumType w:countBy="1" w:restart="continuous"/>
          <w:cols w:space="720"/>
          <w:docGrid w:linePitch="326"/>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1</w:t>
      </w:r>
      <w:r w:rsidR="00357882" w:rsidRPr="00FF6E3F">
        <w:rPr>
          <w:rFonts w:ascii="Times New Roman" w:hAnsi="Times New Roman" w:cs="Times New Roman"/>
          <w:sz w:val="24"/>
          <w:szCs w:val="24"/>
        </w:rPr>
        <w:t xml:space="preserve"> Examples of data and grid locations for estimating seagrass depth of colonization for a region of the Big Bend, Florida.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a</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seagrass coverage and depth contours at 2 meter intervals, including the whole segment estimate for dept</w:t>
      </w:r>
      <w:r w:rsidR="00DC518A">
        <w:rPr>
          <w:rFonts w:ascii="Times New Roman" w:hAnsi="Times New Roman" w:cs="Times New Roman"/>
          <w:sz w:val="24"/>
          <w:szCs w:val="24"/>
        </w:rPr>
        <w:t>h of colonization;</w:t>
      </w:r>
      <w:r w:rsidR="00357882" w:rsidRPr="00FF6E3F">
        <w:rPr>
          <w:rFonts w:ascii="Times New Roman" w:hAnsi="Times New Roman" w:cs="Times New Roman"/>
          <w:sz w:val="24"/>
          <w:szCs w:val="24"/>
        </w:rPr>
        <w:t xml:space="preserv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b</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a grid of sampling locations with sampling radii for estimating </w:t>
      </w:r>
      <w:proofErr w:type="spellStart"/>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w:t>
      </w:r>
      <w:proofErr w:type="spellEnd"/>
      <w:r w:rsidR="00357882" w:rsidRPr="00FF6E3F">
        <w:rPr>
          <w:rFonts w:ascii="Times New Roman" w:hAnsi="Times New Roman" w:cs="Times New Roman"/>
          <w:sz w:val="24"/>
          <w:szCs w:val="24"/>
        </w:rPr>
        <w:t xml:space="preserve"> and seagrass depth points derived from bathymet</w:t>
      </w:r>
      <w:r w:rsidR="00DC518A">
        <w:rPr>
          <w:rFonts w:ascii="Times New Roman" w:hAnsi="Times New Roman" w:cs="Times New Roman"/>
          <w:sz w:val="24"/>
          <w:szCs w:val="24"/>
        </w:rPr>
        <w:t>ry and seagrass coverage layers;</w:t>
      </w:r>
      <w:r w:rsidR="00357882" w:rsidRPr="00FF6E3F">
        <w:rPr>
          <w:rFonts w:ascii="Times New Roman" w:hAnsi="Times New Roman" w:cs="Times New Roman"/>
          <w:sz w:val="24"/>
          <w:szCs w:val="24"/>
        </w:rPr>
        <w:t xml:space="preserve">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c</w:t>
      </w:r>
      <w:r w:rsidR="00357882">
        <w:rPr>
          <w:rFonts w:ascii="Times New Roman" w:hAnsi="Times New Roman" w:cs="Times New Roman"/>
          <w:sz w:val="24"/>
          <w:szCs w:val="24"/>
        </w:rPr>
        <w:t>)</w:t>
      </w:r>
      <w:r w:rsidR="00357882" w:rsidRPr="00FF6E3F">
        <w:rPr>
          <w:rFonts w:ascii="Times New Roman" w:hAnsi="Times New Roman" w:cs="Times New Roman"/>
          <w:sz w:val="24"/>
          <w:szCs w:val="24"/>
        </w:rPr>
        <w:t xml:space="preserve"> an example of sampled seagrass depth points for a test location.  Estimates in </w:t>
      </w:r>
      <w:r>
        <w:rPr>
          <w:rFonts w:ascii="Times New Roman" w:hAnsi="Times New Roman" w:cs="Times New Roman"/>
          <w:sz w:val="24"/>
          <w:szCs w:val="24"/>
        </w:rPr>
        <w:t>Fig.</w:t>
      </w:r>
      <w:r w:rsidR="00357882" w:rsidRPr="00FF6E3F">
        <w:rPr>
          <w:rFonts w:ascii="Times New Roman" w:hAnsi="Times New Roman" w:cs="Times New Roman"/>
          <w:sz w:val="24"/>
          <w:szCs w:val="24"/>
        </w:rPr>
        <w:t xml:space="preserve"> 3 were obtained from the test location in </w:t>
      </w:r>
      <w:r w:rsidR="00357882">
        <w:rPr>
          <w:rFonts w:ascii="Times New Roman" w:hAnsi="Times New Roman" w:cs="Times New Roman"/>
          <w:sz w:val="24"/>
          <w:szCs w:val="24"/>
        </w:rPr>
        <w:t>(</w:t>
      </w:r>
      <w:r w:rsidR="00357882" w:rsidRPr="00FF6E3F">
        <w:rPr>
          <w:rFonts w:ascii="Times New Roman" w:hAnsi="Times New Roman" w:cs="Times New Roman"/>
          <w:sz w:val="24"/>
          <w:szCs w:val="24"/>
        </w:rPr>
        <w:t>c</w:t>
      </w:r>
      <w:r w:rsidR="00357882">
        <w:rPr>
          <w:rFonts w:ascii="Times New Roman" w:hAnsi="Times New Roman" w:cs="Times New Roman"/>
          <w:sz w:val="24"/>
          <w:szCs w:val="24"/>
        </w:rPr>
        <w:t>)</w:t>
      </w:r>
    </w:p>
    <w:p w14:paraId="33D8CE34" w14:textId="77777777" w:rsidR="00357882" w:rsidRPr="00FF6E3F" w:rsidRDefault="00357882" w:rsidP="000C7C95">
      <w:pPr>
        <w:pStyle w:val="NoSpacing"/>
        <w:rPr>
          <w:rFonts w:ascii="Times New Roman" w:hAnsi="Times New Roman" w:cs="Times New Roman"/>
          <w:sz w:val="24"/>
          <w:szCs w:val="24"/>
        </w:rPr>
      </w:pPr>
    </w:p>
    <w:p w14:paraId="1F6B7E1B" w14:textId="03982B0F" w:rsidR="00357882" w:rsidRPr="00FF6E3F" w:rsidRDefault="00DC518A" w:rsidP="000C7C95">
      <w:pPr>
        <w:pStyle w:val="NoSpacing"/>
        <w:rPr>
          <w:rFonts w:ascii="Times New Roman" w:hAnsi="Times New Roman" w:cs="Times New Roman"/>
          <w:sz w:val="24"/>
          <w:szCs w:val="24"/>
        </w:rPr>
        <w:sectPr w:rsidR="00357882" w:rsidRPr="00FF6E3F" w:rsidSect="007618FA">
          <w:type w:val="continuous"/>
          <w:pgSz w:w="12240" w:h="15840"/>
          <w:pgMar w:top="1480" w:right="1340" w:bottom="900" w:left="1340" w:header="720" w:footer="720" w:gutter="0"/>
          <w:lnNumType w:countBy="1" w:restart="continuous"/>
          <w:cols w:space="720"/>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2</w:t>
      </w:r>
      <w:r w:rsidR="00357882" w:rsidRPr="00FF6E3F">
        <w:rPr>
          <w:rFonts w:ascii="Times New Roman" w:hAnsi="Times New Roman" w:cs="Times New Roman"/>
          <w:sz w:val="24"/>
          <w:szCs w:val="24"/>
        </w:rPr>
        <w:t xml:space="preserve"> Locations and seagrass coverage of estuary segments used to evaluate depth of colonization estimates. Seagrass coverage layers are from 2006 (BB: Big Bend), 2010 (OTB: Old Tampa Bay), 2009 (UIRL: Upper Indian R. Lagoon), and 2007 (WCB: </w:t>
      </w:r>
      <w:r>
        <w:rPr>
          <w:rFonts w:ascii="Times New Roman" w:hAnsi="Times New Roman" w:cs="Times New Roman"/>
          <w:sz w:val="24"/>
          <w:szCs w:val="24"/>
        </w:rPr>
        <w:t xml:space="preserve">Western Choctawhatchee Bay). SR= </w:t>
      </w:r>
      <w:proofErr w:type="spellStart"/>
      <w:r>
        <w:rPr>
          <w:rFonts w:ascii="Times New Roman" w:hAnsi="Times New Roman" w:cs="Times New Roman"/>
          <w:sz w:val="24"/>
          <w:szCs w:val="24"/>
        </w:rPr>
        <w:t>Steinhatchee</w:t>
      </w:r>
      <w:proofErr w:type="spellEnd"/>
      <w:r>
        <w:rPr>
          <w:rFonts w:ascii="Times New Roman" w:hAnsi="Times New Roman" w:cs="Times New Roman"/>
          <w:sz w:val="24"/>
          <w:szCs w:val="24"/>
        </w:rPr>
        <w:t xml:space="preserve"> River outflow; MI=</w:t>
      </w:r>
      <w:r w:rsidR="00357882" w:rsidRPr="00FF6E3F">
        <w:rPr>
          <w:rFonts w:ascii="Times New Roman" w:hAnsi="Times New Roman" w:cs="Times New Roman"/>
          <w:sz w:val="24"/>
          <w:szCs w:val="24"/>
        </w:rPr>
        <w:t xml:space="preserve"> Merritt Island National Wildlife Refuge</w:t>
      </w:r>
    </w:p>
    <w:p w14:paraId="79D183C8" w14:textId="77777777" w:rsidR="00357882" w:rsidRPr="00FF6E3F" w:rsidRDefault="00357882" w:rsidP="000C7C95">
      <w:pPr>
        <w:pStyle w:val="NoSpacing"/>
        <w:rPr>
          <w:rFonts w:ascii="Times New Roman" w:hAnsi="Times New Roman" w:cs="Times New Roman"/>
          <w:sz w:val="24"/>
          <w:szCs w:val="24"/>
        </w:rPr>
      </w:pPr>
    </w:p>
    <w:p w14:paraId="6BB3D286" w14:textId="6D64E77D" w:rsidR="00357882" w:rsidRPr="00FF6E3F" w:rsidRDefault="004536FC" w:rsidP="000C7C95">
      <w:pPr>
        <w:pStyle w:val="NoSpacing"/>
        <w:rPr>
          <w:rFonts w:ascii="Times New Roman" w:hAnsi="Times New Roman" w:cs="Times New Roman"/>
          <w:sz w:val="24"/>
          <w:szCs w:val="24"/>
        </w:rPr>
        <w:sectPr w:rsidR="00357882" w:rsidRPr="00FF6E3F" w:rsidSect="007618FA">
          <w:type w:val="continuous"/>
          <w:pgSz w:w="12240" w:h="15840"/>
          <w:pgMar w:top="1480" w:right="1320" w:bottom="900" w:left="1340" w:header="720" w:footer="720" w:gutter="0"/>
          <w:lnNumType w:countBy="1" w:restart="continuous"/>
          <w:cols w:space="720"/>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3</w:t>
      </w:r>
      <w:r w:rsidR="00357882" w:rsidRPr="00FF6E3F">
        <w:rPr>
          <w:rFonts w:ascii="Times New Roman" w:hAnsi="Times New Roman" w:cs="Times New Roman"/>
          <w:sz w:val="24"/>
          <w:szCs w:val="24"/>
        </w:rPr>
        <w:t xml:space="preserve"> Methods for estimating seagrass depth of colonization using sampled seagrass depth points around a single location. Three depth estimates (</w:t>
      </w:r>
      <w:proofErr w:type="spellStart"/>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w:t>
      </w:r>
      <w:proofErr w:type="gramStart"/>
      <w:r w:rsidR="00357882" w:rsidRPr="00FF6E3F">
        <w:rPr>
          <w:rFonts w:ascii="Times New Roman" w:hAnsi="Times New Roman" w:cs="Times New Roman"/>
          <w:i/>
          <w:sz w:val="24"/>
          <w:szCs w:val="24"/>
          <w:vertAlign w:val="subscript"/>
        </w:rPr>
        <w:t>,min</w:t>
      </w:r>
      <w:proofErr w:type="spellEnd"/>
      <w:proofErr w:type="gramEnd"/>
      <w:r w:rsidR="00357882" w:rsidRPr="00FF6E3F">
        <w:rPr>
          <w:rFonts w:ascii="Times New Roman" w:hAnsi="Times New Roman" w:cs="Times New Roman"/>
          <w:sz w:val="24"/>
          <w:szCs w:val="24"/>
        </w:rPr>
        <w:t xml:space="preserve">, </w:t>
      </w:r>
      <w:proofErr w:type="spellStart"/>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c,med</w:t>
      </w:r>
      <w:proofErr w:type="spellEnd"/>
      <w:r w:rsidR="00357882" w:rsidRPr="00FF6E3F">
        <w:rPr>
          <w:rFonts w:ascii="Times New Roman" w:hAnsi="Times New Roman" w:cs="Times New Roman"/>
          <w:sz w:val="24"/>
          <w:szCs w:val="24"/>
        </w:rPr>
        <w:t xml:space="preserve">, </w:t>
      </w:r>
      <w:proofErr w:type="spellStart"/>
      <w:r w:rsidR="00357882" w:rsidRPr="00FF6E3F">
        <w:rPr>
          <w:rFonts w:ascii="Times New Roman" w:hAnsi="Times New Roman" w:cs="Times New Roman"/>
          <w:i/>
          <w:sz w:val="24"/>
          <w:szCs w:val="24"/>
        </w:rPr>
        <w:t>Z</w:t>
      </w:r>
      <w:r w:rsidR="00357882" w:rsidRPr="00FF6E3F">
        <w:rPr>
          <w:rFonts w:ascii="Times New Roman" w:hAnsi="Times New Roman" w:cs="Times New Roman"/>
          <w:i/>
          <w:sz w:val="24"/>
          <w:szCs w:val="24"/>
          <w:vertAlign w:val="subscript"/>
        </w:rPr>
        <w:t>c,max</w:t>
      </w:r>
      <w:proofErr w:type="spellEnd"/>
      <w:r w:rsidR="00357882" w:rsidRPr="00FF6E3F">
        <w:rPr>
          <w:rFonts w:ascii="Times New Roman" w:hAnsi="Times New Roman" w:cs="Times New Roman"/>
          <w:sz w:val="24"/>
          <w:szCs w:val="24"/>
        </w:rPr>
        <w:t xml:space="preserve">) are based on a linear curve through the inflection point of a logistic growth curve.  The logistic curve is defined by the parameters α, β, and γ and describes the decrease in the proportion of sample points with seagrass as a function of depth below mean tide level (MTL). </w:t>
      </w:r>
      <w:r w:rsidR="00DC518A">
        <w:rPr>
          <w:rFonts w:ascii="Times New Roman" w:hAnsi="Times New Roman" w:cs="Times New Roman"/>
          <w:sz w:val="24"/>
          <w:szCs w:val="24"/>
        </w:rPr>
        <w:t>(A) T</w:t>
      </w:r>
      <w:r w:rsidR="00357882" w:rsidRPr="00FF6E3F">
        <w:rPr>
          <w:rFonts w:ascii="Times New Roman" w:hAnsi="Times New Roman" w:cs="Times New Roman"/>
          <w:sz w:val="24"/>
          <w:szCs w:val="24"/>
        </w:rPr>
        <w:t xml:space="preserve">he estimation method when the linear curve intercepts α at </w:t>
      </w:r>
      <w:r w:rsidR="00DC518A">
        <w:rPr>
          <w:rFonts w:ascii="Times New Roman" w:hAnsi="Times New Roman" w:cs="Times New Roman"/>
          <w:sz w:val="24"/>
          <w:szCs w:val="24"/>
        </w:rPr>
        <w:t xml:space="preserve">a </w:t>
      </w:r>
      <w:r w:rsidR="00357882" w:rsidRPr="00FF6E3F">
        <w:rPr>
          <w:rFonts w:ascii="Times New Roman" w:hAnsi="Times New Roman" w:cs="Times New Roman"/>
          <w:sz w:val="24"/>
          <w:szCs w:val="24"/>
        </w:rPr>
        <w:t>depth greater than zero</w:t>
      </w:r>
      <w:r w:rsidR="00DC518A">
        <w:rPr>
          <w:rFonts w:ascii="Times New Roman" w:hAnsi="Times New Roman" w:cs="Times New Roman"/>
          <w:sz w:val="24"/>
          <w:szCs w:val="24"/>
        </w:rPr>
        <w:t>.</w:t>
      </w:r>
      <w:r w:rsidR="00357882" w:rsidRPr="00FF6E3F">
        <w:rPr>
          <w:rFonts w:ascii="Times New Roman" w:hAnsi="Times New Roman" w:cs="Times New Roman"/>
          <w:sz w:val="24"/>
          <w:szCs w:val="24"/>
        </w:rPr>
        <w:t xml:space="preserve"> </w:t>
      </w:r>
      <w:r w:rsidR="00DC518A">
        <w:rPr>
          <w:rFonts w:ascii="Times New Roman" w:hAnsi="Times New Roman" w:cs="Times New Roman"/>
          <w:sz w:val="24"/>
          <w:szCs w:val="24"/>
        </w:rPr>
        <w:t xml:space="preserve">(B) The alternative </w:t>
      </w:r>
      <w:r w:rsidR="00357882" w:rsidRPr="00FF6E3F">
        <w:rPr>
          <w:rFonts w:ascii="Times New Roman" w:hAnsi="Times New Roman" w:cs="Times New Roman"/>
          <w:sz w:val="24"/>
          <w:szCs w:val="24"/>
        </w:rPr>
        <w:t xml:space="preserve">method when the linear curve intercepts α at depth less than </w:t>
      </w:r>
      <w:r w:rsidR="002617C0">
        <w:rPr>
          <w:rFonts w:ascii="Times New Roman" w:hAnsi="Times New Roman" w:cs="Times New Roman"/>
          <w:sz w:val="24"/>
          <w:szCs w:val="24"/>
        </w:rPr>
        <w:t>zero</w:t>
      </w:r>
    </w:p>
    <w:p w14:paraId="6CA059C9" w14:textId="77777777" w:rsidR="00357882" w:rsidRPr="00FF6E3F" w:rsidRDefault="00357882" w:rsidP="000C7C95">
      <w:pPr>
        <w:pStyle w:val="NoSpacing"/>
        <w:rPr>
          <w:rFonts w:ascii="Times New Roman" w:hAnsi="Times New Roman" w:cs="Times New Roman"/>
          <w:sz w:val="24"/>
          <w:szCs w:val="24"/>
        </w:rPr>
      </w:pPr>
    </w:p>
    <w:p w14:paraId="5EA15EA4" w14:textId="19257B55" w:rsidR="00357882" w:rsidRPr="00FF6E3F" w:rsidRDefault="004536FC"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4</w:t>
      </w:r>
      <w:r w:rsidR="00357882" w:rsidRPr="00FF6E3F">
        <w:rPr>
          <w:rFonts w:ascii="Times New Roman" w:hAnsi="Times New Roman" w:cs="Times New Roman"/>
          <w:sz w:val="24"/>
          <w:szCs w:val="24"/>
        </w:rPr>
        <w:t xml:space="preserve"> Spatially-resolved estimates of maximum seagrass depth of colonization (m) for four coastal segments of Florida. Estimates are assigned to grid locations for each segment, where grid spacing was fixed at 0.0</w:t>
      </w:r>
      <w:r w:rsidR="009E7AF2">
        <w:rPr>
          <w:rFonts w:ascii="Times New Roman" w:hAnsi="Times New Roman" w:cs="Times New Roman"/>
          <w:sz w:val="24"/>
          <w:szCs w:val="24"/>
        </w:rPr>
        <w:t>1</w:t>
      </w:r>
      <w:r w:rsidR="00357882" w:rsidRPr="00FF6E3F">
        <w:rPr>
          <w:rFonts w:ascii="Times New Roman" w:hAnsi="Times New Roman" w:cs="Times New Roman"/>
          <w:sz w:val="24"/>
          <w:szCs w:val="24"/>
        </w:rPr>
        <w:t xml:space="preserve"> decimal degrees.  Radii for sampling seagrass bathymetric data around each grid location were fixed at 0.0</w:t>
      </w:r>
      <w:r w:rsidR="009E7AF2">
        <w:rPr>
          <w:rFonts w:ascii="Times New Roman" w:hAnsi="Times New Roman" w:cs="Times New Roman"/>
          <w:sz w:val="24"/>
          <w:szCs w:val="24"/>
        </w:rPr>
        <w:t>2</w:t>
      </w:r>
      <w:r w:rsidR="00357882" w:rsidRPr="00FF6E3F">
        <w:rPr>
          <w:rFonts w:ascii="Times New Roman" w:hAnsi="Times New Roman" w:cs="Times New Roman"/>
          <w:sz w:val="24"/>
          <w:szCs w:val="24"/>
        </w:rPr>
        <w:t xml:space="preserve"> decimal degrees. From left to right, top to bottom: Big Bend, Old Tampa Bay, Upper Indian R. Lagoon, </w:t>
      </w:r>
      <w:proofErr w:type="gramStart"/>
      <w:r w:rsidR="00357882" w:rsidRPr="00FF6E3F">
        <w:rPr>
          <w:rFonts w:ascii="Times New Roman" w:hAnsi="Times New Roman" w:cs="Times New Roman"/>
          <w:sz w:val="24"/>
          <w:szCs w:val="24"/>
        </w:rPr>
        <w:t>Western</w:t>
      </w:r>
      <w:proofErr w:type="gramEnd"/>
      <w:r w:rsidR="00357882" w:rsidRPr="00FF6E3F">
        <w:rPr>
          <w:rFonts w:ascii="Times New Roman" w:hAnsi="Times New Roman" w:cs="Times New Roman"/>
          <w:sz w:val="24"/>
          <w:szCs w:val="24"/>
        </w:rPr>
        <w:t xml:space="preserve"> Choctawhatchee Ba</w:t>
      </w:r>
      <w:r w:rsidR="002617C0">
        <w:rPr>
          <w:rFonts w:ascii="Times New Roman" w:hAnsi="Times New Roman" w:cs="Times New Roman"/>
          <w:sz w:val="24"/>
          <w:szCs w:val="24"/>
        </w:rPr>
        <w:t>y</w:t>
      </w:r>
    </w:p>
    <w:p w14:paraId="6FB8A5B2" w14:textId="77777777" w:rsidR="00357882" w:rsidRPr="00FF6E3F" w:rsidRDefault="00357882" w:rsidP="000C7C95">
      <w:pPr>
        <w:pStyle w:val="NoSpacing"/>
        <w:rPr>
          <w:rFonts w:ascii="Times New Roman" w:hAnsi="Times New Roman" w:cs="Times New Roman"/>
          <w:sz w:val="24"/>
          <w:szCs w:val="24"/>
        </w:rPr>
      </w:pPr>
    </w:p>
    <w:p w14:paraId="19B9A1FD" w14:textId="7B0577C1" w:rsidR="00357882" w:rsidRPr="00FF6E3F" w:rsidRDefault="008376C1"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5</w:t>
      </w:r>
      <w:r w:rsidR="00357882" w:rsidRPr="00FF6E3F">
        <w:rPr>
          <w:rFonts w:ascii="Times New Roman" w:hAnsi="Times New Roman" w:cs="Times New Roman"/>
          <w:sz w:val="24"/>
          <w:szCs w:val="24"/>
        </w:rPr>
        <w:t xml:space="preserve"> Satellite estimated light attenuation for Choctawhatchee Bay as an average of all years from 2003 to 2007. See </w:t>
      </w:r>
      <w:r w:rsidR="004536FC">
        <w:rPr>
          <w:rFonts w:ascii="Times New Roman" w:hAnsi="Times New Roman" w:cs="Times New Roman"/>
          <w:sz w:val="24"/>
          <w:szCs w:val="24"/>
        </w:rPr>
        <w:t>Fig.</w:t>
      </w:r>
      <w:r w:rsidR="00357882" w:rsidRPr="00FF6E3F">
        <w:rPr>
          <w:rFonts w:ascii="Times New Roman" w:hAnsi="Times New Roman" w:cs="Times New Roman"/>
          <w:sz w:val="24"/>
          <w:szCs w:val="24"/>
        </w:rPr>
        <w:t xml:space="preserve"> 7 for segment </w:t>
      </w:r>
      <w:r w:rsidR="002617C0">
        <w:rPr>
          <w:rFonts w:ascii="Times New Roman" w:hAnsi="Times New Roman" w:cs="Times New Roman"/>
          <w:sz w:val="24"/>
          <w:szCs w:val="24"/>
        </w:rPr>
        <w:t>identification</w:t>
      </w:r>
    </w:p>
    <w:p w14:paraId="0188385D" w14:textId="77777777" w:rsidR="00357882" w:rsidRPr="00FF6E3F" w:rsidRDefault="00357882" w:rsidP="000C7C95">
      <w:pPr>
        <w:pStyle w:val="NoSpacing"/>
        <w:rPr>
          <w:rFonts w:ascii="Times New Roman" w:hAnsi="Times New Roman" w:cs="Times New Roman"/>
          <w:sz w:val="24"/>
          <w:szCs w:val="24"/>
        </w:rPr>
      </w:pPr>
    </w:p>
    <w:p w14:paraId="720ECFDE" w14:textId="5FD46AF4" w:rsidR="00357882" w:rsidRPr="00FF6E3F" w:rsidRDefault="008376C1" w:rsidP="000C7C95">
      <w:pPr>
        <w:pStyle w:val="NoSpacing"/>
        <w:rPr>
          <w:rFonts w:ascii="Times New Roman" w:hAnsi="Times New Roman" w:cs="Times New Roman"/>
          <w:sz w:val="24"/>
          <w:szCs w:val="24"/>
        </w:rPr>
        <w:sectPr w:rsidR="00357882" w:rsidRPr="00FF6E3F" w:rsidSect="007618FA">
          <w:type w:val="continuous"/>
          <w:pgSz w:w="12240" w:h="15840"/>
          <w:pgMar w:top="1480" w:right="1340" w:bottom="900" w:left="1340" w:header="720" w:footer="720" w:gutter="0"/>
          <w:lnNumType w:countBy="1" w:restart="continuous"/>
          <w:cols w:space="720"/>
          <w:docGrid w:linePitch="326"/>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6</w:t>
      </w:r>
      <w:r w:rsidR="00357882" w:rsidRPr="00FF6E3F">
        <w:rPr>
          <w:rFonts w:ascii="Times New Roman" w:hAnsi="Times New Roman" w:cs="Times New Roman"/>
          <w:sz w:val="24"/>
          <w:szCs w:val="24"/>
        </w:rPr>
        <w:t xml:space="preserve"> Satellite estimated water clarity for Tampa Bay as an average of all years from 2006 to 2010. See </w:t>
      </w:r>
      <w:r w:rsidR="004536FC">
        <w:rPr>
          <w:rFonts w:ascii="Times New Roman" w:hAnsi="Times New Roman" w:cs="Times New Roman"/>
          <w:sz w:val="24"/>
          <w:szCs w:val="24"/>
        </w:rPr>
        <w:t>Fig.</w:t>
      </w:r>
      <w:r w:rsidR="00357882" w:rsidRPr="00FF6E3F">
        <w:rPr>
          <w:rFonts w:ascii="Times New Roman" w:hAnsi="Times New Roman" w:cs="Times New Roman"/>
          <w:sz w:val="24"/>
          <w:szCs w:val="24"/>
        </w:rPr>
        <w:t xml:space="preserve"> 8 for segment </w:t>
      </w:r>
      <w:r w:rsidR="002617C0">
        <w:rPr>
          <w:rFonts w:ascii="Times New Roman" w:hAnsi="Times New Roman" w:cs="Times New Roman"/>
          <w:sz w:val="24"/>
          <w:szCs w:val="24"/>
        </w:rPr>
        <w:t>identification</w:t>
      </w:r>
    </w:p>
    <w:p w14:paraId="3D49741B" w14:textId="77777777" w:rsidR="00357882" w:rsidRPr="00FF6E3F" w:rsidRDefault="00357882" w:rsidP="000C7C95">
      <w:pPr>
        <w:pStyle w:val="NoSpacing"/>
        <w:rPr>
          <w:rFonts w:ascii="Times New Roman" w:hAnsi="Times New Roman" w:cs="Times New Roman"/>
          <w:sz w:val="24"/>
          <w:szCs w:val="24"/>
        </w:rPr>
      </w:pPr>
    </w:p>
    <w:p w14:paraId="55E7CA60" w14:textId="6F066FBF" w:rsidR="00357882" w:rsidRPr="00FF6E3F" w:rsidRDefault="008376C1" w:rsidP="000C7C95">
      <w:pPr>
        <w:pStyle w:val="NoSpacing"/>
        <w:rPr>
          <w:rFonts w:ascii="Times New Roman" w:hAnsi="Times New Roman" w:cs="Times New Roman"/>
          <w:sz w:val="24"/>
          <w:szCs w:val="24"/>
        </w:rPr>
        <w:sectPr w:rsidR="00357882" w:rsidRPr="00FF6E3F" w:rsidSect="007618FA">
          <w:type w:val="continuous"/>
          <w:pgSz w:w="12240" w:h="15840"/>
          <w:pgMar w:top="1480" w:right="1320" w:bottom="900" w:left="1320" w:header="720" w:footer="720" w:gutter="0"/>
          <w:lnNumType w:countBy="1" w:restart="continuous"/>
          <w:cols w:space="720"/>
        </w:sectPr>
      </w:pPr>
      <w:r w:rsidRPr="000E58DC">
        <w:rPr>
          <w:rFonts w:ascii="Times New Roman" w:hAnsi="Times New Roman" w:cs="Times New Roman"/>
          <w:b/>
          <w:sz w:val="24"/>
          <w:szCs w:val="24"/>
        </w:rPr>
        <w:t>Fig</w:t>
      </w:r>
      <w:r w:rsidR="00DD4495">
        <w:rPr>
          <w:rFonts w:ascii="Times New Roman" w:hAnsi="Times New Roman" w:cs="Times New Roman"/>
          <w:b/>
          <w:sz w:val="24"/>
          <w:szCs w:val="24"/>
        </w:rPr>
        <w:t xml:space="preserve">. </w:t>
      </w:r>
      <w:r w:rsidR="00357882" w:rsidRPr="000E58DC">
        <w:rPr>
          <w:rFonts w:ascii="Times New Roman" w:hAnsi="Times New Roman" w:cs="Times New Roman"/>
          <w:b/>
          <w:sz w:val="24"/>
          <w:szCs w:val="24"/>
        </w:rPr>
        <w:t>7</w:t>
      </w:r>
      <w:r w:rsidR="00357882" w:rsidRPr="00FF6E3F">
        <w:rPr>
          <w:rFonts w:ascii="Times New Roman" w:hAnsi="Times New Roman" w:cs="Times New Roman"/>
          <w:sz w:val="24"/>
          <w:szCs w:val="24"/>
        </w:rPr>
        <w:t xml:space="preserve"> </w:t>
      </w:r>
      <w:r w:rsidR="006D2D39">
        <w:rPr>
          <w:rFonts w:ascii="Times New Roman" w:hAnsi="Times New Roman" w:cs="Times New Roman"/>
          <w:sz w:val="24"/>
          <w:szCs w:val="24"/>
        </w:rPr>
        <w:t>Median depth</w:t>
      </w:r>
      <w:r w:rsidR="00357882" w:rsidRPr="00FF6E3F">
        <w:rPr>
          <w:rFonts w:ascii="Times New Roman" w:hAnsi="Times New Roman" w:cs="Times New Roman"/>
          <w:sz w:val="24"/>
          <w:szCs w:val="24"/>
        </w:rPr>
        <w:t xml:space="preserve"> of seagrass colonization </w:t>
      </w:r>
      <w:r w:rsidR="006D2D39">
        <w:rPr>
          <w:rFonts w:ascii="Times New Roman" w:hAnsi="Times New Roman" w:cs="Times New Roman"/>
          <w:sz w:val="24"/>
          <w:szCs w:val="24"/>
        </w:rPr>
        <w:t>(</w:t>
      </w:r>
      <w:proofErr w:type="spellStart"/>
      <w:r w:rsidR="006D2D39" w:rsidRPr="006D2D39">
        <w:rPr>
          <w:rFonts w:ascii="Times New Roman" w:hAnsi="Times New Roman" w:cs="Times New Roman"/>
          <w:i/>
          <w:sz w:val="24"/>
          <w:szCs w:val="24"/>
        </w:rPr>
        <w:t>Z</w:t>
      </w:r>
      <w:r w:rsidR="006D2D39" w:rsidRPr="006D2D39">
        <w:rPr>
          <w:rFonts w:ascii="Times New Roman" w:hAnsi="Times New Roman" w:cs="Times New Roman"/>
          <w:i/>
          <w:sz w:val="24"/>
          <w:szCs w:val="24"/>
          <w:vertAlign w:val="subscript"/>
        </w:rPr>
        <w:t>c</w:t>
      </w:r>
      <w:proofErr w:type="gramStart"/>
      <w:r w:rsidR="006D2D39" w:rsidRPr="006D2D39">
        <w:rPr>
          <w:rFonts w:ascii="Times New Roman" w:hAnsi="Times New Roman" w:cs="Times New Roman"/>
          <w:i/>
          <w:sz w:val="24"/>
          <w:szCs w:val="24"/>
          <w:vertAlign w:val="subscript"/>
        </w:rPr>
        <w:t>,med</w:t>
      </w:r>
      <w:proofErr w:type="spellEnd"/>
      <w:proofErr w:type="gramEnd"/>
      <w:r w:rsidR="006D2D39">
        <w:rPr>
          <w:rFonts w:ascii="Times New Roman" w:hAnsi="Times New Roman" w:cs="Times New Roman"/>
          <w:sz w:val="24"/>
          <w:szCs w:val="24"/>
        </w:rPr>
        <w:t xml:space="preserve">, m) </w:t>
      </w:r>
      <w:r w:rsidR="00357882" w:rsidRPr="00FF6E3F">
        <w:rPr>
          <w:rFonts w:ascii="Times New Roman" w:hAnsi="Times New Roman" w:cs="Times New Roman"/>
          <w:sz w:val="24"/>
          <w:szCs w:val="24"/>
        </w:rPr>
        <w:t xml:space="preserve">and light requirements </w:t>
      </w:r>
      <w:r w:rsidR="006D2D39">
        <w:rPr>
          <w:rFonts w:ascii="Times New Roman" w:hAnsi="Times New Roman" w:cs="Times New Roman"/>
          <w:sz w:val="24"/>
          <w:szCs w:val="24"/>
        </w:rPr>
        <w:t xml:space="preserve">(% surface irradiance at </w:t>
      </w:r>
      <w:proofErr w:type="spellStart"/>
      <w:r w:rsidR="006D2D39" w:rsidRPr="006D2D39">
        <w:rPr>
          <w:rFonts w:ascii="Times New Roman" w:hAnsi="Times New Roman" w:cs="Times New Roman"/>
          <w:i/>
          <w:sz w:val="24"/>
          <w:szCs w:val="24"/>
        </w:rPr>
        <w:t>Z</w:t>
      </w:r>
      <w:r w:rsidR="006D2D39" w:rsidRPr="006D2D39">
        <w:rPr>
          <w:rFonts w:ascii="Times New Roman" w:hAnsi="Times New Roman" w:cs="Times New Roman"/>
          <w:i/>
          <w:sz w:val="24"/>
          <w:szCs w:val="24"/>
          <w:vertAlign w:val="subscript"/>
        </w:rPr>
        <w:t>c,med</w:t>
      </w:r>
      <w:proofErr w:type="spellEnd"/>
      <w:r w:rsidR="006D2D39">
        <w:rPr>
          <w:rFonts w:ascii="Times New Roman" w:hAnsi="Times New Roman" w:cs="Times New Roman"/>
          <w:sz w:val="24"/>
          <w:szCs w:val="24"/>
        </w:rPr>
        <w:t>) for multiple lo</w:t>
      </w:r>
      <w:r w:rsidR="00357882" w:rsidRPr="00FF6E3F">
        <w:rPr>
          <w:rFonts w:ascii="Times New Roman" w:hAnsi="Times New Roman" w:cs="Times New Roman"/>
          <w:sz w:val="24"/>
          <w:szCs w:val="24"/>
        </w:rPr>
        <w:t xml:space="preserve">cations in Choctawhatchee Bay, Florida. </w:t>
      </w:r>
      <w:r>
        <w:rPr>
          <w:rFonts w:ascii="Times New Roman" w:hAnsi="Times New Roman" w:cs="Times New Roman"/>
          <w:sz w:val="24"/>
          <w:szCs w:val="24"/>
        </w:rPr>
        <w:t xml:space="preserve">Each location has both </w:t>
      </w:r>
      <w:r w:rsidR="00357882" w:rsidRPr="00FF6E3F">
        <w:rPr>
          <w:rFonts w:ascii="Times New Roman" w:hAnsi="Times New Roman" w:cs="Times New Roman"/>
          <w:sz w:val="24"/>
          <w:szCs w:val="24"/>
        </w:rPr>
        <w:t xml:space="preserve">water clarity estimates from satellite observations and </w:t>
      </w:r>
      <w:r>
        <w:rPr>
          <w:rFonts w:ascii="Times New Roman" w:hAnsi="Times New Roman" w:cs="Times New Roman"/>
          <w:sz w:val="24"/>
          <w:szCs w:val="24"/>
        </w:rPr>
        <w:t xml:space="preserve">an estimate of </w:t>
      </w:r>
      <w:r w:rsidR="00357882"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radius of </w:t>
      </w:r>
      <w:r w:rsidR="00357882" w:rsidRPr="00FF6E3F">
        <w:rPr>
          <w:rFonts w:ascii="Times New Roman" w:hAnsi="Times New Roman" w:cs="Times New Roman"/>
          <w:sz w:val="24"/>
          <w:szCs w:val="24"/>
        </w:rPr>
        <w:t xml:space="preserve">0.04 degrees. </w:t>
      </w:r>
      <w:r>
        <w:rPr>
          <w:rFonts w:ascii="Times New Roman" w:hAnsi="Times New Roman" w:cs="Times New Roman"/>
          <w:sz w:val="24"/>
          <w:szCs w:val="24"/>
        </w:rPr>
        <w:t xml:space="preserve">At right: </w:t>
      </w:r>
      <w:r w:rsidR="00357882" w:rsidRPr="00FF6E3F">
        <w:rPr>
          <w:rFonts w:ascii="Times New Roman" w:hAnsi="Times New Roman" w:cs="Times New Roman"/>
          <w:sz w:val="24"/>
          <w:szCs w:val="24"/>
        </w:rPr>
        <w:t xml:space="preserve">Estimates summarized by bay segment </w:t>
      </w:r>
      <w:r w:rsidR="00357882">
        <w:rPr>
          <w:rFonts w:ascii="Times New Roman" w:hAnsi="Times New Roman" w:cs="Times New Roman"/>
          <w:sz w:val="24"/>
          <w:szCs w:val="24"/>
        </w:rPr>
        <w:t>w</w:t>
      </w:r>
      <w:r w:rsidR="00357882" w:rsidRPr="00FF6E3F">
        <w:rPr>
          <w:rFonts w:ascii="Times New Roman" w:hAnsi="Times New Roman" w:cs="Times New Roman"/>
          <w:sz w:val="24"/>
          <w:szCs w:val="24"/>
        </w:rPr>
        <w:t xml:space="preserve">here the dimensions are the 25th percentile, median, and 75th percentile.  Whiskers extend </w:t>
      </w:r>
      <w:r w:rsidR="00D13E9D">
        <w:rPr>
          <w:rFonts w:ascii="Times New Roman" w:hAnsi="Times New Roman" w:cs="Times New Roman"/>
          <w:sz w:val="24"/>
          <w:szCs w:val="24"/>
        </w:rPr>
        <w:t>to the 5</w:t>
      </w:r>
      <w:r w:rsidR="00D13E9D" w:rsidRPr="00D13E9D">
        <w:rPr>
          <w:rFonts w:ascii="Times New Roman" w:hAnsi="Times New Roman" w:cs="Times New Roman"/>
          <w:sz w:val="24"/>
          <w:szCs w:val="24"/>
        </w:rPr>
        <w:t>th</w:t>
      </w:r>
      <w:r w:rsidR="00D13E9D">
        <w:rPr>
          <w:rFonts w:ascii="Times New Roman" w:hAnsi="Times New Roman" w:cs="Times New Roman"/>
          <w:sz w:val="24"/>
          <w:szCs w:val="24"/>
        </w:rPr>
        <w:t xml:space="preserve"> and 95</w:t>
      </w:r>
      <w:r w:rsidR="00D13E9D" w:rsidRPr="00D13E9D">
        <w:rPr>
          <w:rFonts w:ascii="Times New Roman" w:hAnsi="Times New Roman" w:cs="Times New Roman"/>
          <w:sz w:val="24"/>
          <w:szCs w:val="24"/>
        </w:rPr>
        <w:t>th</w:t>
      </w:r>
      <w:r w:rsidR="00D13E9D">
        <w:rPr>
          <w:rFonts w:ascii="Times New Roman" w:hAnsi="Times New Roman" w:cs="Times New Roman"/>
          <w:sz w:val="24"/>
          <w:szCs w:val="24"/>
        </w:rPr>
        <w:t xml:space="preserve"> percentiles with outliers </w:t>
      </w:r>
      <w:r w:rsidR="00357882" w:rsidRPr="00FF6E3F">
        <w:rPr>
          <w:rFonts w:ascii="Times New Roman" w:hAnsi="Times New Roman" w:cs="Times New Roman"/>
          <w:sz w:val="24"/>
          <w:szCs w:val="24"/>
        </w:rPr>
        <w:t>beyond. CCB: Central Choctawhatchee Bay, ECB: East Choctawhatchee Bay, WCB: West Choctawhatchee Bay</w:t>
      </w:r>
    </w:p>
    <w:p w14:paraId="384BA29C" w14:textId="77777777" w:rsidR="00357882" w:rsidRPr="00FF6E3F" w:rsidRDefault="00357882" w:rsidP="000C7C95">
      <w:pPr>
        <w:pStyle w:val="NoSpacing"/>
        <w:rPr>
          <w:rFonts w:ascii="Times New Roman" w:hAnsi="Times New Roman" w:cs="Times New Roman"/>
          <w:sz w:val="24"/>
          <w:szCs w:val="24"/>
        </w:rPr>
      </w:pPr>
    </w:p>
    <w:p w14:paraId="48AA1D6D" w14:textId="1F246C2E" w:rsidR="00357882" w:rsidRPr="00FF6E3F" w:rsidRDefault="006D2D39"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8</w:t>
      </w:r>
      <w:r>
        <w:rPr>
          <w:rFonts w:ascii="Times New Roman" w:hAnsi="Times New Roman" w:cs="Times New Roman"/>
          <w:sz w:val="24"/>
          <w:szCs w:val="24"/>
        </w:rPr>
        <w:t xml:space="preserve"> Median depth</w:t>
      </w:r>
      <w:r w:rsidR="00357882"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,med</w:t>
      </w:r>
      <w:proofErr w:type="spellEnd"/>
      <w:proofErr w:type="gramEnd"/>
      <w:r>
        <w:rPr>
          <w:rFonts w:ascii="Times New Roman" w:hAnsi="Times New Roman" w:cs="Times New Roman"/>
          <w:sz w:val="24"/>
          <w:szCs w:val="24"/>
        </w:rPr>
        <w:t xml:space="preserve">, m) </w:t>
      </w:r>
      <w:r w:rsidR="00357882" w:rsidRPr="00FF6E3F">
        <w:rPr>
          <w:rFonts w:ascii="Times New Roman" w:hAnsi="Times New Roman" w:cs="Times New Roman"/>
          <w:sz w:val="24"/>
          <w:szCs w:val="24"/>
        </w:rPr>
        <w:t>and light requirements</w:t>
      </w:r>
      <w:r>
        <w:rPr>
          <w:rFonts w:ascii="Times New Roman" w:hAnsi="Times New Roman" w:cs="Times New Roman"/>
          <w:sz w:val="24"/>
          <w:szCs w:val="24"/>
        </w:rPr>
        <w:t xml:space="preserve"> (% surface irradiance at </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c,med</w:t>
      </w:r>
      <w:proofErr w:type="spellEnd"/>
      <w:r>
        <w:rPr>
          <w:rFonts w:ascii="Times New Roman" w:hAnsi="Times New Roman" w:cs="Times New Roman"/>
          <w:sz w:val="24"/>
          <w:szCs w:val="24"/>
        </w:rPr>
        <w:t>) for multiple lo</w:t>
      </w:r>
      <w:r w:rsidR="00357882" w:rsidRPr="00FF6E3F">
        <w:rPr>
          <w:rFonts w:ascii="Times New Roman" w:hAnsi="Times New Roman" w:cs="Times New Roman"/>
          <w:sz w:val="24"/>
          <w:szCs w:val="24"/>
        </w:rPr>
        <w:t xml:space="preserve">cations in Tampa Bay, Florida. </w:t>
      </w:r>
      <w:r>
        <w:rPr>
          <w:rFonts w:ascii="Times New Roman" w:hAnsi="Times New Roman" w:cs="Times New Roman"/>
          <w:sz w:val="24"/>
          <w:szCs w:val="24"/>
        </w:rPr>
        <w:t>Each location has both a water clarity estimate</w:t>
      </w:r>
      <w:r w:rsidR="00357882" w:rsidRPr="00FF6E3F">
        <w:rPr>
          <w:rFonts w:ascii="Times New Roman" w:hAnsi="Times New Roman" w:cs="Times New Roman"/>
          <w:sz w:val="24"/>
          <w:szCs w:val="24"/>
        </w:rPr>
        <w:t xml:space="preserve"> from satellite observations and </w:t>
      </w:r>
      <w:r>
        <w:rPr>
          <w:rFonts w:ascii="Times New Roman" w:hAnsi="Times New Roman" w:cs="Times New Roman"/>
          <w:sz w:val="24"/>
          <w:szCs w:val="24"/>
        </w:rPr>
        <w:t xml:space="preserve">an estimate of </w:t>
      </w:r>
      <w:r w:rsidR="00357882"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00357882" w:rsidRPr="00FF6E3F">
        <w:rPr>
          <w:rFonts w:ascii="Times New Roman" w:hAnsi="Times New Roman" w:cs="Times New Roman"/>
          <w:sz w:val="24"/>
          <w:szCs w:val="24"/>
        </w:rPr>
        <w:t xml:space="preserve">radius of 0.1 degrees. </w:t>
      </w:r>
      <w:r>
        <w:rPr>
          <w:rFonts w:ascii="Times New Roman" w:hAnsi="Times New Roman" w:cs="Times New Roman"/>
          <w:sz w:val="24"/>
          <w:szCs w:val="24"/>
        </w:rPr>
        <w:t>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Pr>
          <w:rFonts w:ascii="Times New Roman" w:hAnsi="Times New Roman" w:cs="Times New Roman"/>
          <w:sz w:val="24"/>
          <w:szCs w:val="24"/>
        </w:rPr>
        <w:t xml:space="preserve">.  </w:t>
      </w:r>
      <w:r w:rsidR="00357882" w:rsidRPr="00FF6E3F">
        <w:rPr>
          <w:rFonts w:ascii="Times New Roman" w:hAnsi="Times New Roman" w:cs="Times New Roman"/>
          <w:sz w:val="24"/>
          <w:szCs w:val="24"/>
        </w:rPr>
        <w:t>HB: Hillsborough Bay, LTB: Lower Tampa Bay, MTB: Middle Tampa Bay, OTB: Old Tampa Bay</w:t>
      </w:r>
    </w:p>
    <w:p w14:paraId="7CD8A9C0" w14:textId="77777777" w:rsidR="00357882" w:rsidRDefault="00357882" w:rsidP="000C7C95">
      <w:pPr>
        <w:pStyle w:val="NoSpacing"/>
        <w:rPr>
          <w:rFonts w:ascii="Times New Roman" w:hAnsi="Times New Roman" w:cs="Times New Roman"/>
          <w:sz w:val="24"/>
          <w:szCs w:val="24"/>
        </w:rPr>
      </w:pPr>
    </w:p>
    <w:p w14:paraId="35F8424A" w14:textId="48ABFDDB" w:rsidR="00357882" w:rsidRPr="00FF6E3F" w:rsidRDefault="006D2D39" w:rsidP="000C7C95">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00357882" w:rsidRPr="000E58DC">
        <w:rPr>
          <w:rFonts w:ascii="Times New Roman" w:hAnsi="Times New Roman" w:cs="Times New Roman"/>
          <w:b/>
          <w:sz w:val="24"/>
          <w:szCs w:val="24"/>
        </w:rPr>
        <w:t xml:space="preserve"> </w:t>
      </w:r>
      <w:r w:rsidR="002617C0" w:rsidRPr="000E58DC">
        <w:rPr>
          <w:rFonts w:ascii="Times New Roman" w:hAnsi="Times New Roman" w:cs="Times New Roman"/>
          <w:b/>
          <w:sz w:val="24"/>
          <w:szCs w:val="24"/>
        </w:rPr>
        <w:t>9</w:t>
      </w:r>
      <w:r w:rsidR="00357882" w:rsidRPr="00FF6E3F">
        <w:rPr>
          <w:rFonts w:ascii="Times New Roman" w:hAnsi="Times New Roman" w:cs="Times New Roman"/>
          <w:sz w:val="24"/>
          <w:szCs w:val="24"/>
        </w:rPr>
        <w:t xml:space="preserve"> </w:t>
      </w:r>
      <w:r>
        <w:rPr>
          <w:rFonts w:ascii="Times New Roman" w:hAnsi="Times New Roman" w:cs="Times New Roman"/>
          <w:sz w:val="24"/>
          <w:szCs w:val="24"/>
        </w:rPr>
        <w:t>Median depth</w:t>
      </w:r>
      <w:r w:rsidR="00357882"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,med</w:t>
      </w:r>
      <w:proofErr w:type="spellEnd"/>
      <w:proofErr w:type="gramEnd"/>
      <w:r>
        <w:rPr>
          <w:rFonts w:ascii="Times New Roman" w:hAnsi="Times New Roman" w:cs="Times New Roman"/>
          <w:sz w:val="24"/>
          <w:szCs w:val="24"/>
        </w:rPr>
        <w:t xml:space="preserve">, m) </w:t>
      </w:r>
      <w:r w:rsidR="00357882" w:rsidRPr="00FF6E3F">
        <w:rPr>
          <w:rFonts w:ascii="Times New Roman" w:hAnsi="Times New Roman" w:cs="Times New Roman"/>
          <w:sz w:val="24"/>
          <w:szCs w:val="24"/>
        </w:rPr>
        <w:t xml:space="preserve">and light requirements </w:t>
      </w:r>
      <w:r>
        <w:rPr>
          <w:rFonts w:ascii="Times New Roman" w:hAnsi="Times New Roman" w:cs="Times New Roman"/>
          <w:sz w:val="24"/>
          <w:szCs w:val="24"/>
        </w:rPr>
        <w:t xml:space="preserve">(% surface irradiance at </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c,med</w:t>
      </w:r>
      <w:proofErr w:type="spellEnd"/>
      <w:r>
        <w:rPr>
          <w:rFonts w:ascii="Times New Roman" w:hAnsi="Times New Roman" w:cs="Times New Roman"/>
          <w:sz w:val="24"/>
          <w:szCs w:val="24"/>
        </w:rPr>
        <w:t>) for multiple lo</w:t>
      </w:r>
      <w:r w:rsidR="00357882" w:rsidRPr="00FF6E3F">
        <w:rPr>
          <w:rFonts w:ascii="Times New Roman" w:hAnsi="Times New Roman" w:cs="Times New Roman"/>
          <w:sz w:val="24"/>
          <w:szCs w:val="24"/>
        </w:rPr>
        <w:t xml:space="preserve">cations in Indian River Lagoon, Florida. </w:t>
      </w:r>
      <w:r>
        <w:rPr>
          <w:rFonts w:ascii="Times New Roman" w:hAnsi="Times New Roman" w:cs="Times New Roman"/>
          <w:sz w:val="24"/>
          <w:szCs w:val="24"/>
        </w:rPr>
        <w:t xml:space="preserve">Each location has both an average </w:t>
      </w:r>
      <w:proofErr w:type="spellStart"/>
      <w:r>
        <w:rPr>
          <w:rFonts w:ascii="Times New Roman" w:hAnsi="Times New Roman" w:cs="Times New Roman"/>
          <w:sz w:val="24"/>
          <w:szCs w:val="24"/>
        </w:rPr>
        <w:t>Secchi</w:t>
      </w:r>
      <w:proofErr w:type="spellEnd"/>
      <w:r>
        <w:rPr>
          <w:rFonts w:ascii="Times New Roman" w:hAnsi="Times New Roman" w:cs="Times New Roman"/>
          <w:sz w:val="24"/>
          <w:szCs w:val="24"/>
        </w:rPr>
        <w:t xml:space="preserve"> depth observation and 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Pr="00FF6E3F">
        <w:rPr>
          <w:rFonts w:ascii="Times New Roman" w:hAnsi="Times New Roman" w:cs="Times New Roman"/>
          <w:sz w:val="24"/>
          <w:szCs w:val="24"/>
        </w:rPr>
        <w:t>radius of 0.1</w:t>
      </w:r>
      <w:r>
        <w:rPr>
          <w:rFonts w:ascii="Times New Roman" w:hAnsi="Times New Roman" w:cs="Times New Roman"/>
          <w:sz w:val="24"/>
          <w:szCs w:val="24"/>
        </w:rPr>
        <w:t>5</w:t>
      </w:r>
      <w:r w:rsidRPr="00FF6E3F">
        <w:rPr>
          <w:rFonts w:ascii="Times New Roman" w:hAnsi="Times New Roman" w:cs="Times New Roman"/>
          <w:sz w:val="24"/>
          <w:szCs w:val="24"/>
        </w:rPr>
        <w:t xml:space="preserve"> degrees. </w:t>
      </w:r>
      <w:r w:rsidR="00357882" w:rsidRPr="00FF6E3F">
        <w:rPr>
          <w:rFonts w:ascii="Times New Roman" w:hAnsi="Times New Roman" w:cs="Times New Roman"/>
          <w:sz w:val="24"/>
          <w:szCs w:val="24"/>
        </w:rPr>
        <w:t xml:space="preserve">Map locations are georeferenced observations of </w:t>
      </w:r>
      <w:proofErr w:type="spellStart"/>
      <w:r>
        <w:rPr>
          <w:rFonts w:ascii="Times New Roman" w:hAnsi="Times New Roman" w:cs="Times New Roman"/>
          <w:sz w:val="24"/>
          <w:szCs w:val="24"/>
        </w:rPr>
        <w:t>Secchi</w:t>
      </w:r>
      <w:proofErr w:type="spellEnd"/>
      <w:r>
        <w:rPr>
          <w:rFonts w:ascii="Times New Roman" w:hAnsi="Times New Roman" w:cs="Times New Roman"/>
          <w:sz w:val="24"/>
          <w:szCs w:val="24"/>
        </w:rPr>
        <w:t xml:space="preserve"> depth.  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Pr>
          <w:rFonts w:ascii="Times New Roman" w:hAnsi="Times New Roman" w:cs="Times New Roman"/>
          <w:sz w:val="24"/>
          <w:szCs w:val="24"/>
        </w:rPr>
        <w:t>.  BR:  Ba</w:t>
      </w:r>
      <w:r w:rsidR="00357882" w:rsidRPr="00FF6E3F">
        <w:rPr>
          <w:rFonts w:ascii="Times New Roman" w:hAnsi="Times New Roman" w:cs="Times New Roman"/>
          <w:sz w:val="24"/>
          <w:szCs w:val="24"/>
        </w:rPr>
        <w:t xml:space="preserve">nana R., LCIRL: Lower Central Indian R. Lagoon, LIRL: Lower Indian R. Lagoon, LML: Lower Mosquito Lagoon, LSL: Lower St. Lucie, UCIRL: Upper Central Indian R. Lagoon, UIRL: Upper Indian R. Lagoon, UML: Upper Mosquito </w:t>
      </w:r>
      <w:r w:rsidR="002617C0">
        <w:rPr>
          <w:rFonts w:ascii="Times New Roman" w:hAnsi="Times New Roman" w:cs="Times New Roman"/>
          <w:sz w:val="24"/>
          <w:szCs w:val="24"/>
        </w:rPr>
        <w:t>Lagoon</w:t>
      </w:r>
    </w:p>
    <w:p w14:paraId="65744025" w14:textId="77777777" w:rsidR="00357882" w:rsidRDefault="00357882" w:rsidP="000C7C95">
      <w:pPr>
        <w:pStyle w:val="NoSpacing"/>
        <w:rPr>
          <w:rFonts w:ascii="Times New Roman" w:hAnsi="Times New Roman" w:cs="Times New Roman"/>
          <w:sz w:val="24"/>
          <w:szCs w:val="24"/>
        </w:rPr>
      </w:pPr>
    </w:p>
    <w:p w14:paraId="6309B0E2" w14:textId="5FD51992" w:rsidR="00357882" w:rsidRPr="006D2D39" w:rsidRDefault="00357882" w:rsidP="000C7C95">
      <w:pPr>
        <w:pStyle w:val="NoSpacing"/>
        <w:rPr>
          <w:rFonts w:ascii="Times New Roman" w:hAnsi="Times New Roman" w:cs="Times New Roman"/>
          <w:sz w:val="24"/>
          <w:szCs w:val="24"/>
        </w:rPr>
      </w:pPr>
      <w:r w:rsidRPr="006D2D39">
        <w:rPr>
          <w:rFonts w:ascii="Times New Roman" w:hAnsi="Times New Roman" w:cs="Times New Roman"/>
          <w:sz w:val="24"/>
          <w:szCs w:val="24"/>
        </w:rPr>
        <w:t>Supplementary figures</w:t>
      </w:r>
    </w:p>
    <w:p w14:paraId="7E2801AC" w14:textId="77777777" w:rsidR="00357882" w:rsidRDefault="00357882" w:rsidP="000C7C95">
      <w:pPr>
        <w:pStyle w:val="NoSpacing"/>
        <w:rPr>
          <w:rFonts w:ascii="Times New Roman" w:hAnsi="Times New Roman" w:cs="Times New Roman"/>
          <w:sz w:val="24"/>
          <w:szCs w:val="24"/>
        </w:rPr>
      </w:pPr>
    </w:p>
    <w:p w14:paraId="2838B4B2" w14:textId="7D01935B" w:rsidR="00DA3F10" w:rsidRPr="00FF6E3F" w:rsidRDefault="00DA3F10" w:rsidP="00DA3F10">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 xml:space="preserve">. </w:t>
      </w:r>
      <w:r w:rsidR="000E58DC" w:rsidRPr="000E58DC">
        <w:rPr>
          <w:rFonts w:ascii="Times New Roman" w:hAnsi="Times New Roman" w:cs="Times New Roman"/>
          <w:b/>
          <w:sz w:val="24"/>
          <w:szCs w:val="24"/>
        </w:rPr>
        <w:t>S1</w:t>
      </w:r>
      <w:r w:rsidRPr="00FF6E3F">
        <w:rPr>
          <w:rFonts w:ascii="Times New Roman" w:hAnsi="Times New Roman" w:cs="Times New Roman"/>
          <w:sz w:val="24"/>
          <w:szCs w:val="24"/>
        </w:rPr>
        <w:t xml:space="preserve"> </w:t>
      </w:r>
      <w:r>
        <w:rPr>
          <w:rFonts w:ascii="Times New Roman" w:hAnsi="Times New Roman" w:cs="Times New Roman"/>
          <w:sz w:val="24"/>
          <w:szCs w:val="24"/>
        </w:rPr>
        <w:t>Maximum depth</w:t>
      </w:r>
      <w:r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,m</w:t>
      </w:r>
      <w:r>
        <w:rPr>
          <w:rFonts w:ascii="Times New Roman" w:hAnsi="Times New Roman" w:cs="Times New Roman"/>
          <w:i/>
          <w:sz w:val="24"/>
          <w:szCs w:val="24"/>
          <w:vertAlign w:val="subscript"/>
        </w:rPr>
        <w:t>ax</w:t>
      </w:r>
      <w:proofErr w:type="spellEnd"/>
      <w:proofErr w:type="gramEnd"/>
      <w:r>
        <w:rPr>
          <w:rFonts w:ascii="Times New Roman" w:hAnsi="Times New Roman" w:cs="Times New Roman"/>
          <w:sz w:val="24"/>
          <w:szCs w:val="24"/>
        </w:rPr>
        <w:t xml:space="preserve">, m) </w:t>
      </w:r>
      <w:r w:rsidRPr="00FF6E3F">
        <w:rPr>
          <w:rFonts w:ascii="Times New Roman" w:hAnsi="Times New Roman" w:cs="Times New Roman"/>
          <w:sz w:val="24"/>
          <w:szCs w:val="24"/>
        </w:rPr>
        <w:t xml:space="preserve">and light requirements </w:t>
      </w:r>
      <w:r>
        <w:rPr>
          <w:rFonts w:ascii="Times New Roman" w:hAnsi="Times New Roman" w:cs="Times New Roman"/>
          <w:sz w:val="24"/>
          <w:szCs w:val="24"/>
        </w:rPr>
        <w:t xml:space="preserve">(% surface irradiance at </w:t>
      </w:r>
      <w:proofErr w:type="spellStart"/>
      <w:r w:rsidRPr="006D2D39">
        <w:rPr>
          <w:rFonts w:ascii="Times New Roman" w:hAnsi="Times New Roman" w:cs="Times New Roman"/>
          <w:i/>
          <w:sz w:val="24"/>
          <w:szCs w:val="24"/>
        </w:rPr>
        <w:t>Z</w:t>
      </w:r>
      <w:r>
        <w:rPr>
          <w:rFonts w:ascii="Times New Roman" w:hAnsi="Times New Roman" w:cs="Times New Roman"/>
          <w:i/>
          <w:sz w:val="24"/>
          <w:szCs w:val="24"/>
          <w:vertAlign w:val="subscript"/>
        </w:rPr>
        <w:t>c,max</w:t>
      </w:r>
      <w:proofErr w:type="spellEnd"/>
      <w:r>
        <w:rPr>
          <w:rFonts w:ascii="Times New Roman" w:hAnsi="Times New Roman" w:cs="Times New Roman"/>
          <w:sz w:val="24"/>
          <w:szCs w:val="24"/>
        </w:rPr>
        <w:t>) for multiple lo</w:t>
      </w:r>
      <w:r w:rsidRPr="00FF6E3F">
        <w:rPr>
          <w:rFonts w:ascii="Times New Roman" w:hAnsi="Times New Roman" w:cs="Times New Roman"/>
          <w:sz w:val="24"/>
          <w:szCs w:val="24"/>
        </w:rPr>
        <w:t xml:space="preserve">cations in Choctawhatchee Bay, Florida. </w:t>
      </w:r>
      <w:r>
        <w:rPr>
          <w:rFonts w:ascii="Times New Roman" w:hAnsi="Times New Roman" w:cs="Times New Roman"/>
          <w:sz w:val="24"/>
          <w:szCs w:val="24"/>
        </w:rPr>
        <w:t xml:space="preserve">Each location has both </w:t>
      </w:r>
      <w:r w:rsidRPr="00FF6E3F">
        <w:rPr>
          <w:rFonts w:ascii="Times New Roman" w:hAnsi="Times New Roman" w:cs="Times New Roman"/>
          <w:sz w:val="24"/>
          <w:szCs w:val="24"/>
        </w:rPr>
        <w:t xml:space="preserve">water clarity estimates from satellite observations and </w:t>
      </w:r>
      <w:r>
        <w:rPr>
          <w:rFonts w:ascii="Times New Roman" w:hAnsi="Times New Roman" w:cs="Times New Roman"/>
          <w:sz w:val="24"/>
          <w:szCs w:val="24"/>
        </w:rPr>
        <w:t xml:space="preserve">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radius of </w:t>
      </w:r>
      <w:r w:rsidRPr="00FF6E3F">
        <w:rPr>
          <w:rFonts w:ascii="Times New Roman" w:hAnsi="Times New Roman" w:cs="Times New Roman"/>
          <w:sz w:val="24"/>
          <w:szCs w:val="24"/>
        </w:rPr>
        <w:t xml:space="preserve">0.04 degrees. </w:t>
      </w:r>
      <w:r>
        <w:rPr>
          <w:rFonts w:ascii="Times New Roman" w:hAnsi="Times New Roman" w:cs="Times New Roman"/>
          <w:sz w:val="24"/>
          <w:szCs w:val="24"/>
        </w:rPr>
        <w:t xml:space="preserve">At right: </w:t>
      </w:r>
      <w:r w:rsidRPr="00FF6E3F">
        <w:rPr>
          <w:rFonts w:ascii="Times New Roman" w:hAnsi="Times New Roman" w:cs="Times New Roman"/>
          <w:sz w:val="24"/>
          <w:szCs w:val="24"/>
        </w:rPr>
        <w:t xml:space="preserve">Estimates summarized by bay segment </w:t>
      </w:r>
      <w:r>
        <w:rPr>
          <w:rFonts w:ascii="Times New Roman" w:hAnsi="Times New Roman" w:cs="Times New Roman"/>
          <w:sz w:val="24"/>
          <w:szCs w:val="24"/>
        </w:rPr>
        <w:t>w</w:t>
      </w:r>
      <w:r w:rsidRPr="00FF6E3F">
        <w:rPr>
          <w:rFonts w:ascii="Times New Roman" w:hAnsi="Times New Roman" w:cs="Times New Roman"/>
          <w:sz w:val="24"/>
          <w:szCs w:val="24"/>
        </w:rPr>
        <w:t xml:space="preserve">here the dimensions are the 25th percentile, median, and 75th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sidRPr="00FF6E3F">
        <w:rPr>
          <w:rFonts w:ascii="Times New Roman" w:hAnsi="Times New Roman" w:cs="Times New Roman"/>
          <w:sz w:val="24"/>
          <w:szCs w:val="24"/>
        </w:rPr>
        <w:t>. CCB: Central Choctawhatchee Bay, ECB: East Choctawhatchee Bay, WCB: West Choctawhatchee Bay</w:t>
      </w:r>
    </w:p>
    <w:p w14:paraId="4BCCF38D" w14:textId="77777777" w:rsidR="005563C7" w:rsidRDefault="005563C7" w:rsidP="00DA3F10">
      <w:pPr>
        <w:pStyle w:val="NoSpacing"/>
        <w:rPr>
          <w:rFonts w:ascii="Times New Roman" w:hAnsi="Times New Roman" w:cs="Times New Roman"/>
          <w:sz w:val="24"/>
          <w:szCs w:val="24"/>
        </w:rPr>
      </w:pPr>
    </w:p>
    <w:p w14:paraId="2278DBBF" w14:textId="636EECE2" w:rsidR="00DA3F10" w:rsidRPr="00FF6E3F" w:rsidRDefault="00DA3F10" w:rsidP="00DA3F10">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Pr="000E58DC">
        <w:rPr>
          <w:rFonts w:ascii="Times New Roman" w:hAnsi="Times New Roman" w:cs="Times New Roman"/>
          <w:b/>
          <w:sz w:val="24"/>
          <w:szCs w:val="24"/>
        </w:rPr>
        <w:t xml:space="preserve"> S2</w:t>
      </w:r>
      <w:r>
        <w:rPr>
          <w:rFonts w:ascii="Times New Roman" w:hAnsi="Times New Roman" w:cs="Times New Roman"/>
          <w:sz w:val="24"/>
          <w:szCs w:val="24"/>
        </w:rPr>
        <w:t xml:space="preserve"> Maximum depth</w:t>
      </w:r>
      <w:r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w:t>
      </w:r>
      <w:r>
        <w:rPr>
          <w:rFonts w:ascii="Times New Roman" w:hAnsi="Times New Roman" w:cs="Times New Roman"/>
          <w:i/>
          <w:sz w:val="24"/>
          <w:szCs w:val="24"/>
          <w:vertAlign w:val="subscript"/>
        </w:rPr>
        <w:t>max</w:t>
      </w:r>
      <w:proofErr w:type="spellEnd"/>
      <w:proofErr w:type="gramEnd"/>
      <w:r>
        <w:rPr>
          <w:rFonts w:ascii="Times New Roman" w:hAnsi="Times New Roman" w:cs="Times New Roman"/>
          <w:sz w:val="24"/>
          <w:szCs w:val="24"/>
        </w:rPr>
        <w:t xml:space="preserve">, m) </w:t>
      </w:r>
      <w:r w:rsidRPr="00FF6E3F">
        <w:rPr>
          <w:rFonts w:ascii="Times New Roman" w:hAnsi="Times New Roman" w:cs="Times New Roman"/>
          <w:sz w:val="24"/>
          <w:szCs w:val="24"/>
        </w:rPr>
        <w:t>and light requirements</w:t>
      </w:r>
      <w:r>
        <w:rPr>
          <w:rFonts w:ascii="Times New Roman" w:hAnsi="Times New Roman" w:cs="Times New Roman"/>
          <w:sz w:val="24"/>
          <w:szCs w:val="24"/>
        </w:rPr>
        <w:t xml:space="preserve"> (% surface irradiance at </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c,m</w:t>
      </w:r>
      <w:r>
        <w:rPr>
          <w:rFonts w:ascii="Times New Roman" w:hAnsi="Times New Roman" w:cs="Times New Roman"/>
          <w:i/>
          <w:sz w:val="24"/>
          <w:szCs w:val="24"/>
          <w:vertAlign w:val="subscript"/>
        </w:rPr>
        <w:t>ax</w:t>
      </w:r>
      <w:proofErr w:type="spellEnd"/>
      <w:r>
        <w:rPr>
          <w:rFonts w:ascii="Times New Roman" w:hAnsi="Times New Roman" w:cs="Times New Roman"/>
          <w:sz w:val="24"/>
          <w:szCs w:val="24"/>
        </w:rPr>
        <w:t>) for multiple lo</w:t>
      </w:r>
      <w:r w:rsidRPr="00FF6E3F">
        <w:rPr>
          <w:rFonts w:ascii="Times New Roman" w:hAnsi="Times New Roman" w:cs="Times New Roman"/>
          <w:sz w:val="24"/>
          <w:szCs w:val="24"/>
        </w:rPr>
        <w:t xml:space="preserve">cations in Tampa Bay, Florida. </w:t>
      </w:r>
      <w:r>
        <w:rPr>
          <w:rFonts w:ascii="Times New Roman" w:hAnsi="Times New Roman" w:cs="Times New Roman"/>
          <w:sz w:val="24"/>
          <w:szCs w:val="24"/>
        </w:rPr>
        <w:t>Each location has both a water clarity estimate</w:t>
      </w:r>
      <w:r w:rsidRPr="00FF6E3F">
        <w:rPr>
          <w:rFonts w:ascii="Times New Roman" w:hAnsi="Times New Roman" w:cs="Times New Roman"/>
          <w:sz w:val="24"/>
          <w:szCs w:val="24"/>
        </w:rPr>
        <w:t xml:space="preserve"> from satellite observations and </w:t>
      </w:r>
      <w:r>
        <w:rPr>
          <w:rFonts w:ascii="Times New Roman" w:hAnsi="Times New Roman" w:cs="Times New Roman"/>
          <w:sz w:val="24"/>
          <w:szCs w:val="24"/>
        </w:rPr>
        <w:t xml:space="preserve">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Pr="00FF6E3F">
        <w:rPr>
          <w:rFonts w:ascii="Times New Roman" w:hAnsi="Times New Roman" w:cs="Times New Roman"/>
          <w:sz w:val="24"/>
          <w:szCs w:val="24"/>
        </w:rPr>
        <w:t xml:space="preserve">radius of 0.1 degrees. </w:t>
      </w:r>
      <w:r>
        <w:rPr>
          <w:rFonts w:ascii="Times New Roman" w:hAnsi="Times New Roman" w:cs="Times New Roman"/>
          <w:sz w:val="24"/>
          <w:szCs w:val="24"/>
        </w:rPr>
        <w:t>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Pr>
          <w:rFonts w:ascii="Times New Roman" w:hAnsi="Times New Roman" w:cs="Times New Roman"/>
          <w:sz w:val="24"/>
          <w:szCs w:val="24"/>
        </w:rPr>
        <w:t xml:space="preserve">.  </w:t>
      </w:r>
      <w:r w:rsidRPr="00FF6E3F">
        <w:rPr>
          <w:rFonts w:ascii="Times New Roman" w:hAnsi="Times New Roman" w:cs="Times New Roman"/>
          <w:sz w:val="24"/>
          <w:szCs w:val="24"/>
        </w:rPr>
        <w:t>HB: Hillsborough Bay, LTB: Lower Tampa Bay, MTB: Middle Tampa Bay, OTB: Old Tampa Bay</w:t>
      </w:r>
    </w:p>
    <w:p w14:paraId="1192E204" w14:textId="77777777" w:rsidR="00DA3F10" w:rsidRDefault="00DA3F10" w:rsidP="00DA3F10">
      <w:pPr>
        <w:pStyle w:val="NoSpacing"/>
        <w:rPr>
          <w:rFonts w:ascii="Times New Roman" w:hAnsi="Times New Roman" w:cs="Times New Roman"/>
          <w:sz w:val="24"/>
          <w:szCs w:val="24"/>
        </w:rPr>
      </w:pPr>
    </w:p>
    <w:p w14:paraId="4AF56CB3" w14:textId="551B9ACA" w:rsidR="00DA3F10" w:rsidRPr="00FF6E3F" w:rsidRDefault="00DA3F10" w:rsidP="00DA3F10">
      <w:pPr>
        <w:pStyle w:val="NoSpacing"/>
        <w:rPr>
          <w:rFonts w:ascii="Times New Roman" w:hAnsi="Times New Roman" w:cs="Times New Roman"/>
          <w:sz w:val="24"/>
          <w:szCs w:val="24"/>
        </w:rPr>
      </w:pPr>
      <w:r w:rsidRPr="000E58DC">
        <w:rPr>
          <w:rFonts w:ascii="Times New Roman" w:hAnsi="Times New Roman" w:cs="Times New Roman"/>
          <w:b/>
          <w:sz w:val="24"/>
          <w:szCs w:val="24"/>
        </w:rPr>
        <w:t>Fig</w:t>
      </w:r>
      <w:r w:rsidR="00DD4495">
        <w:rPr>
          <w:rFonts w:ascii="Times New Roman" w:hAnsi="Times New Roman" w:cs="Times New Roman"/>
          <w:b/>
          <w:sz w:val="24"/>
          <w:szCs w:val="24"/>
        </w:rPr>
        <w:t>.</w:t>
      </w:r>
      <w:r w:rsidRPr="000E58DC">
        <w:rPr>
          <w:rFonts w:ascii="Times New Roman" w:hAnsi="Times New Roman" w:cs="Times New Roman"/>
          <w:b/>
          <w:sz w:val="24"/>
          <w:szCs w:val="24"/>
        </w:rPr>
        <w:t xml:space="preserve"> </w:t>
      </w:r>
      <w:r w:rsidR="000E58DC" w:rsidRPr="000E58DC">
        <w:rPr>
          <w:rFonts w:ascii="Times New Roman" w:hAnsi="Times New Roman" w:cs="Times New Roman"/>
          <w:b/>
          <w:sz w:val="24"/>
          <w:szCs w:val="24"/>
        </w:rPr>
        <w:t>S3</w:t>
      </w:r>
      <w:r w:rsidRPr="00FF6E3F">
        <w:rPr>
          <w:rFonts w:ascii="Times New Roman" w:hAnsi="Times New Roman" w:cs="Times New Roman"/>
          <w:sz w:val="24"/>
          <w:szCs w:val="24"/>
        </w:rPr>
        <w:t xml:space="preserve"> </w:t>
      </w:r>
      <w:r>
        <w:rPr>
          <w:rFonts w:ascii="Times New Roman" w:hAnsi="Times New Roman" w:cs="Times New Roman"/>
          <w:sz w:val="24"/>
          <w:szCs w:val="24"/>
        </w:rPr>
        <w:t>Maximum depth</w:t>
      </w:r>
      <w:r w:rsidRPr="00FF6E3F">
        <w:rPr>
          <w:rFonts w:ascii="Times New Roman" w:hAnsi="Times New Roman" w:cs="Times New Roman"/>
          <w:sz w:val="24"/>
          <w:szCs w:val="24"/>
        </w:rPr>
        <w:t xml:space="preserve"> of seagrass colonization </w:t>
      </w:r>
      <w:r>
        <w:rPr>
          <w:rFonts w:ascii="Times New Roman" w:hAnsi="Times New Roman" w:cs="Times New Roman"/>
          <w:sz w:val="24"/>
          <w:szCs w:val="24"/>
        </w:rPr>
        <w:t>(</w:t>
      </w:r>
      <w:proofErr w:type="spellStart"/>
      <w:r w:rsidRPr="006D2D39">
        <w:rPr>
          <w:rFonts w:ascii="Times New Roman" w:hAnsi="Times New Roman" w:cs="Times New Roman"/>
          <w:i/>
          <w:sz w:val="24"/>
          <w:szCs w:val="24"/>
        </w:rPr>
        <w:t>Z</w:t>
      </w:r>
      <w:r w:rsidRPr="006D2D39">
        <w:rPr>
          <w:rFonts w:ascii="Times New Roman" w:hAnsi="Times New Roman" w:cs="Times New Roman"/>
          <w:i/>
          <w:sz w:val="24"/>
          <w:szCs w:val="24"/>
          <w:vertAlign w:val="subscript"/>
        </w:rPr>
        <w:t>c</w:t>
      </w:r>
      <w:proofErr w:type="gramStart"/>
      <w:r w:rsidRPr="006D2D39">
        <w:rPr>
          <w:rFonts w:ascii="Times New Roman" w:hAnsi="Times New Roman" w:cs="Times New Roman"/>
          <w:i/>
          <w:sz w:val="24"/>
          <w:szCs w:val="24"/>
          <w:vertAlign w:val="subscript"/>
        </w:rPr>
        <w:t>,m</w:t>
      </w:r>
      <w:r>
        <w:rPr>
          <w:rFonts w:ascii="Times New Roman" w:hAnsi="Times New Roman" w:cs="Times New Roman"/>
          <w:i/>
          <w:sz w:val="24"/>
          <w:szCs w:val="24"/>
          <w:vertAlign w:val="subscript"/>
        </w:rPr>
        <w:t>ax</w:t>
      </w:r>
      <w:proofErr w:type="spellEnd"/>
      <w:proofErr w:type="gramEnd"/>
      <w:r>
        <w:rPr>
          <w:rFonts w:ascii="Times New Roman" w:hAnsi="Times New Roman" w:cs="Times New Roman"/>
          <w:sz w:val="24"/>
          <w:szCs w:val="24"/>
        </w:rPr>
        <w:t xml:space="preserve">, m) </w:t>
      </w:r>
      <w:r w:rsidRPr="00FF6E3F">
        <w:rPr>
          <w:rFonts w:ascii="Times New Roman" w:hAnsi="Times New Roman" w:cs="Times New Roman"/>
          <w:sz w:val="24"/>
          <w:szCs w:val="24"/>
        </w:rPr>
        <w:t xml:space="preserve">and light requirements </w:t>
      </w:r>
      <w:r>
        <w:rPr>
          <w:rFonts w:ascii="Times New Roman" w:hAnsi="Times New Roman" w:cs="Times New Roman"/>
          <w:sz w:val="24"/>
          <w:szCs w:val="24"/>
        </w:rPr>
        <w:t xml:space="preserve">(% surface irradiance at </w:t>
      </w:r>
      <w:proofErr w:type="spellStart"/>
      <w:r w:rsidRPr="006D2D39">
        <w:rPr>
          <w:rFonts w:ascii="Times New Roman" w:hAnsi="Times New Roman" w:cs="Times New Roman"/>
          <w:i/>
          <w:sz w:val="24"/>
          <w:szCs w:val="24"/>
        </w:rPr>
        <w:t>Z</w:t>
      </w:r>
      <w:r>
        <w:rPr>
          <w:rFonts w:ascii="Times New Roman" w:hAnsi="Times New Roman" w:cs="Times New Roman"/>
          <w:i/>
          <w:sz w:val="24"/>
          <w:szCs w:val="24"/>
          <w:vertAlign w:val="subscript"/>
        </w:rPr>
        <w:t>c,max</w:t>
      </w:r>
      <w:proofErr w:type="spellEnd"/>
      <w:r>
        <w:rPr>
          <w:rFonts w:ascii="Times New Roman" w:hAnsi="Times New Roman" w:cs="Times New Roman"/>
          <w:sz w:val="24"/>
          <w:szCs w:val="24"/>
        </w:rPr>
        <w:t>) for multiple lo</w:t>
      </w:r>
      <w:r w:rsidRPr="00FF6E3F">
        <w:rPr>
          <w:rFonts w:ascii="Times New Roman" w:hAnsi="Times New Roman" w:cs="Times New Roman"/>
          <w:sz w:val="24"/>
          <w:szCs w:val="24"/>
        </w:rPr>
        <w:t xml:space="preserve">cations in Indian River Lagoon, Florida. </w:t>
      </w:r>
      <w:r>
        <w:rPr>
          <w:rFonts w:ascii="Times New Roman" w:hAnsi="Times New Roman" w:cs="Times New Roman"/>
          <w:sz w:val="24"/>
          <w:szCs w:val="24"/>
        </w:rPr>
        <w:t xml:space="preserve">Each location has both an average </w:t>
      </w:r>
      <w:proofErr w:type="spellStart"/>
      <w:r>
        <w:rPr>
          <w:rFonts w:ascii="Times New Roman" w:hAnsi="Times New Roman" w:cs="Times New Roman"/>
          <w:sz w:val="24"/>
          <w:szCs w:val="24"/>
        </w:rPr>
        <w:t>Secchi</w:t>
      </w:r>
      <w:proofErr w:type="spellEnd"/>
      <w:r>
        <w:rPr>
          <w:rFonts w:ascii="Times New Roman" w:hAnsi="Times New Roman" w:cs="Times New Roman"/>
          <w:sz w:val="24"/>
          <w:szCs w:val="24"/>
        </w:rPr>
        <w:t xml:space="preserve"> depth observation and an estimate of </w:t>
      </w:r>
      <w:r w:rsidRPr="00FF6E3F">
        <w:rPr>
          <w:rFonts w:ascii="Times New Roman" w:hAnsi="Times New Roman" w:cs="Times New Roman"/>
          <w:sz w:val="24"/>
          <w:szCs w:val="24"/>
        </w:rPr>
        <w:t xml:space="preserve">seagrass depth of colonization </w:t>
      </w:r>
      <w:r>
        <w:rPr>
          <w:rFonts w:ascii="Times New Roman" w:hAnsi="Times New Roman" w:cs="Times New Roman"/>
          <w:sz w:val="24"/>
          <w:szCs w:val="24"/>
        </w:rPr>
        <w:t xml:space="preserve">with a search </w:t>
      </w:r>
      <w:r w:rsidRPr="00FF6E3F">
        <w:rPr>
          <w:rFonts w:ascii="Times New Roman" w:hAnsi="Times New Roman" w:cs="Times New Roman"/>
          <w:sz w:val="24"/>
          <w:szCs w:val="24"/>
        </w:rPr>
        <w:t>radius of 0.1</w:t>
      </w:r>
      <w:r>
        <w:rPr>
          <w:rFonts w:ascii="Times New Roman" w:hAnsi="Times New Roman" w:cs="Times New Roman"/>
          <w:sz w:val="24"/>
          <w:szCs w:val="24"/>
        </w:rPr>
        <w:t>5</w:t>
      </w:r>
      <w:r w:rsidRPr="00FF6E3F">
        <w:rPr>
          <w:rFonts w:ascii="Times New Roman" w:hAnsi="Times New Roman" w:cs="Times New Roman"/>
          <w:sz w:val="24"/>
          <w:szCs w:val="24"/>
        </w:rPr>
        <w:t xml:space="preserve"> degrees. Map locations are georeferenced observations of </w:t>
      </w:r>
      <w:proofErr w:type="spellStart"/>
      <w:r>
        <w:rPr>
          <w:rFonts w:ascii="Times New Roman" w:hAnsi="Times New Roman" w:cs="Times New Roman"/>
          <w:sz w:val="24"/>
          <w:szCs w:val="24"/>
        </w:rPr>
        <w:t>Secchi</w:t>
      </w:r>
      <w:proofErr w:type="spellEnd"/>
      <w:r>
        <w:rPr>
          <w:rFonts w:ascii="Times New Roman" w:hAnsi="Times New Roman" w:cs="Times New Roman"/>
          <w:sz w:val="24"/>
          <w:szCs w:val="24"/>
        </w:rPr>
        <w:t xml:space="preserve"> depth.  Box plots show 25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median, and 75</w:t>
      </w:r>
      <w:r w:rsidRPr="006D2D39">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w:t>
      </w:r>
      <w:r w:rsidR="00DD4495" w:rsidRPr="00FF6E3F">
        <w:rPr>
          <w:rFonts w:ascii="Times New Roman" w:hAnsi="Times New Roman" w:cs="Times New Roman"/>
          <w:sz w:val="24"/>
          <w:szCs w:val="24"/>
        </w:rPr>
        <w:t xml:space="preserve">Whiskers extend </w:t>
      </w:r>
      <w:r w:rsidR="00DD4495">
        <w:rPr>
          <w:rFonts w:ascii="Times New Roman" w:hAnsi="Times New Roman" w:cs="Times New Roman"/>
          <w:sz w:val="24"/>
          <w:szCs w:val="24"/>
        </w:rPr>
        <w:t>to the 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and 95</w:t>
      </w:r>
      <w:r w:rsidR="00DD4495" w:rsidRPr="00D13E9D">
        <w:rPr>
          <w:rFonts w:ascii="Times New Roman" w:hAnsi="Times New Roman" w:cs="Times New Roman"/>
          <w:sz w:val="24"/>
          <w:szCs w:val="24"/>
        </w:rPr>
        <w:t>th</w:t>
      </w:r>
      <w:r w:rsidR="00DD4495">
        <w:rPr>
          <w:rFonts w:ascii="Times New Roman" w:hAnsi="Times New Roman" w:cs="Times New Roman"/>
          <w:sz w:val="24"/>
          <w:szCs w:val="24"/>
        </w:rPr>
        <w:t xml:space="preserve"> percentiles with outliers </w:t>
      </w:r>
      <w:r w:rsidR="00DD4495" w:rsidRPr="00FF6E3F">
        <w:rPr>
          <w:rFonts w:ascii="Times New Roman" w:hAnsi="Times New Roman" w:cs="Times New Roman"/>
          <w:sz w:val="24"/>
          <w:szCs w:val="24"/>
        </w:rPr>
        <w:t>beyond</w:t>
      </w:r>
      <w:r w:rsidR="00DD4495">
        <w:rPr>
          <w:rFonts w:ascii="Times New Roman" w:hAnsi="Times New Roman" w:cs="Times New Roman"/>
          <w:sz w:val="24"/>
          <w:szCs w:val="24"/>
        </w:rPr>
        <w:t xml:space="preserve">. </w:t>
      </w:r>
      <w:r>
        <w:rPr>
          <w:rFonts w:ascii="Times New Roman" w:hAnsi="Times New Roman" w:cs="Times New Roman"/>
          <w:sz w:val="24"/>
          <w:szCs w:val="24"/>
        </w:rPr>
        <w:t>BR:  Ba</w:t>
      </w:r>
      <w:r w:rsidRPr="00FF6E3F">
        <w:rPr>
          <w:rFonts w:ascii="Times New Roman" w:hAnsi="Times New Roman" w:cs="Times New Roman"/>
          <w:sz w:val="24"/>
          <w:szCs w:val="24"/>
        </w:rPr>
        <w:t xml:space="preserve">nana R., LCIRL: Lower Central Indian R. Lagoon, LIRL: Lower Indian R. Lagoon, LML: Lower Mosquito Lagoon, LSL: Lower St. Lucie, UCIRL: Upper Central Indian R. Lagoon, UIRL: Upper Indian R. Lagoon, UML: Upper Mosquito </w:t>
      </w:r>
      <w:r>
        <w:rPr>
          <w:rFonts w:ascii="Times New Roman" w:hAnsi="Times New Roman" w:cs="Times New Roman"/>
          <w:sz w:val="24"/>
          <w:szCs w:val="24"/>
        </w:rPr>
        <w:t>Lagoon</w:t>
      </w:r>
    </w:p>
    <w:p w14:paraId="4457E02D" w14:textId="77777777" w:rsidR="00DA3F10" w:rsidRDefault="00DA3F10" w:rsidP="00DA3F10">
      <w:pPr>
        <w:pStyle w:val="NoSpacing"/>
        <w:rPr>
          <w:rFonts w:ascii="Times New Roman" w:hAnsi="Times New Roman" w:cs="Times New Roman"/>
          <w:sz w:val="24"/>
          <w:szCs w:val="24"/>
        </w:rPr>
      </w:pPr>
    </w:p>
    <w:p w14:paraId="17B6EB47" w14:textId="7FDAC736" w:rsidR="002617C0" w:rsidRDefault="00DA3F10">
      <w:pPr>
        <w:spacing w:before="0" w:after="0"/>
        <w:rPr>
          <w:rFonts w:ascii="Times New Roman" w:eastAsiaTheme="minorHAnsi" w:hAnsi="Times New Roman"/>
        </w:rPr>
      </w:pPr>
      <w:r>
        <w:rPr>
          <w:rFonts w:ascii="Times New Roman" w:hAnsi="Times New Roman"/>
        </w:rPr>
        <w:br w:type="page"/>
      </w:r>
    </w:p>
    <w:tbl>
      <w:tblPr>
        <w:tblW w:w="9540" w:type="dxa"/>
        <w:tblLook w:val="04A0" w:firstRow="1" w:lastRow="0" w:firstColumn="1" w:lastColumn="0" w:noHBand="0" w:noVBand="1"/>
      </w:tblPr>
      <w:tblGrid>
        <w:gridCol w:w="3495"/>
        <w:gridCol w:w="1511"/>
        <w:gridCol w:w="1511"/>
        <w:gridCol w:w="1511"/>
        <w:gridCol w:w="1512"/>
      </w:tblGrid>
      <w:tr w:rsidR="00F22029" w:rsidRPr="00F22029" w14:paraId="14F17751" w14:textId="77777777" w:rsidTr="009A2F20">
        <w:trPr>
          <w:trHeight w:val="20"/>
        </w:trPr>
        <w:tc>
          <w:tcPr>
            <w:tcW w:w="9540" w:type="dxa"/>
            <w:gridSpan w:val="5"/>
            <w:tcBorders>
              <w:top w:val="nil"/>
              <w:left w:val="nil"/>
              <w:bottom w:val="single" w:sz="8" w:space="0" w:color="000000"/>
              <w:right w:val="nil"/>
            </w:tcBorders>
            <w:shd w:val="clear" w:color="auto" w:fill="auto"/>
            <w:vAlign w:val="bottom"/>
            <w:hideMark/>
          </w:tcPr>
          <w:p w14:paraId="2C6E7EE2" w14:textId="63DF166C" w:rsidR="00F22029" w:rsidRDefault="00F22029" w:rsidP="00703EC7">
            <w:pPr>
              <w:spacing w:before="0" w:after="0"/>
              <w:rPr>
                <w:rFonts w:ascii="Times" w:eastAsia="Times New Roman" w:hAnsi="Times" w:cs="Times"/>
                <w:color w:val="000000"/>
              </w:rPr>
            </w:pPr>
            <w:r w:rsidRPr="000E58DC">
              <w:rPr>
                <w:rFonts w:ascii="Times" w:eastAsia="Times New Roman" w:hAnsi="Times" w:cs="Times"/>
                <w:b/>
                <w:bCs/>
                <w:color w:val="000000"/>
              </w:rPr>
              <w:lastRenderedPageBreak/>
              <w:t>Table 1</w:t>
            </w:r>
            <w:r w:rsidRPr="00F22029">
              <w:rPr>
                <w:rFonts w:ascii="Times" w:eastAsia="Times New Roman" w:hAnsi="Times" w:cs="Times"/>
                <w:color w:val="000000"/>
              </w:rPr>
              <w:t xml:space="preserve"> Characteristics of coastal segments used to evaluate seagrass depth of colonization estimates (see Fig. 2 for spatial distribution).  Year is the date of the seagrass coverage and bathymetric data.  Latitude and longitude are the geographic centers of each segment.  Area and depth values are </w:t>
            </w:r>
            <w:r w:rsidR="00703EC7">
              <w:rPr>
                <w:rFonts w:ascii="Times" w:eastAsia="Times New Roman" w:hAnsi="Times" w:cs="Times"/>
                <w:color w:val="000000"/>
              </w:rPr>
              <w:t xml:space="preserve">square kilometers and </w:t>
            </w:r>
            <w:r w:rsidRPr="00F22029">
              <w:rPr>
                <w:rFonts w:ascii="Times" w:eastAsia="Times New Roman" w:hAnsi="Times" w:cs="Times"/>
                <w:color w:val="000000"/>
              </w:rPr>
              <w:t xml:space="preserve">meters, respectively.  </w:t>
            </w:r>
            <w:proofErr w:type="spellStart"/>
            <w:r w:rsidRPr="00F22029">
              <w:rPr>
                <w:rFonts w:ascii="Times" w:eastAsia="Times New Roman" w:hAnsi="Times" w:cs="Times"/>
                <w:color w:val="000000"/>
              </w:rPr>
              <w:t>Secchi</w:t>
            </w:r>
            <w:proofErr w:type="spellEnd"/>
            <w:r w:rsidRPr="00F22029">
              <w:rPr>
                <w:rFonts w:ascii="Times" w:eastAsia="Times New Roman" w:hAnsi="Times" w:cs="Times"/>
                <w:color w:val="000000"/>
              </w:rPr>
              <w:t xml:space="preserve"> measurements (m) were obtained from the Florida Department of Environmental Protection's Impaired Waters Rule (IWR) database, update number 40.  </w:t>
            </w:r>
            <w:proofErr w:type="spellStart"/>
            <w:r w:rsidRPr="00F22029">
              <w:rPr>
                <w:rFonts w:ascii="Times" w:eastAsia="Times New Roman" w:hAnsi="Times" w:cs="Times"/>
                <w:color w:val="000000"/>
              </w:rPr>
              <w:t>Secchi</w:t>
            </w:r>
            <w:proofErr w:type="spellEnd"/>
            <w:r w:rsidRPr="00F22029">
              <w:rPr>
                <w:rFonts w:ascii="Times" w:eastAsia="Times New Roman" w:hAnsi="Times" w:cs="Times"/>
                <w:color w:val="000000"/>
              </w:rPr>
              <w:t xml:space="preserve"> mean and standard errors are based on all observations within the ten years preceding each seagrass survey</w:t>
            </w:r>
          </w:p>
          <w:p w14:paraId="5034CEE1" w14:textId="02698686" w:rsidR="009A2F20" w:rsidRPr="00F22029" w:rsidRDefault="009A2F20" w:rsidP="00703EC7">
            <w:pPr>
              <w:spacing w:before="0" w:after="0"/>
              <w:rPr>
                <w:rFonts w:ascii="Times" w:eastAsia="Times New Roman" w:hAnsi="Times" w:cs="Times"/>
                <w:color w:val="000000"/>
              </w:rPr>
            </w:pPr>
          </w:p>
        </w:tc>
      </w:tr>
      <w:tr w:rsidR="00F22029" w:rsidRPr="00F22029" w14:paraId="12780623" w14:textId="77777777" w:rsidTr="009A2F20">
        <w:trPr>
          <w:trHeight w:val="20"/>
        </w:trPr>
        <w:tc>
          <w:tcPr>
            <w:tcW w:w="3495" w:type="dxa"/>
            <w:tcBorders>
              <w:top w:val="nil"/>
              <w:left w:val="nil"/>
              <w:bottom w:val="single" w:sz="4" w:space="0" w:color="auto"/>
              <w:right w:val="nil"/>
            </w:tcBorders>
            <w:shd w:val="clear" w:color="auto" w:fill="auto"/>
            <w:vAlign w:val="center"/>
            <w:hideMark/>
          </w:tcPr>
          <w:p w14:paraId="0E7B0F48"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 </w:t>
            </w:r>
          </w:p>
        </w:tc>
        <w:tc>
          <w:tcPr>
            <w:tcW w:w="1511" w:type="dxa"/>
            <w:tcBorders>
              <w:top w:val="nil"/>
              <w:left w:val="nil"/>
              <w:bottom w:val="single" w:sz="4" w:space="0" w:color="auto"/>
              <w:right w:val="nil"/>
            </w:tcBorders>
            <w:shd w:val="clear" w:color="auto" w:fill="auto"/>
            <w:vAlign w:val="bottom"/>
            <w:hideMark/>
          </w:tcPr>
          <w:p w14:paraId="2206011E" w14:textId="77777777" w:rsidR="00F22029" w:rsidRPr="00F22029" w:rsidRDefault="00F22029" w:rsidP="00F22029">
            <w:pPr>
              <w:spacing w:before="0" w:after="0"/>
              <w:jc w:val="center"/>
              <w:rPr>
                <w:rFonts w:ascii="Times" w:eastAsia="Times New Roman" w:hAnsi="Times" w:cs="Times"/>
                <w:color w:val="000000"/>
              </w:rPr>
            </w:pPr>
            <w:proofErr w:type="spellStart"/>
            <w:r w:rsidRPr="00F22029">
              <w:rPr>
                <w:rFonts w:ascii="Times" w:eastAsia="Times New Roman" w:hAnsi="Times" w:cs="Times"/>
                <w:color w:val="000000"/>
              </w:rPr>
              <w:t>BB</w:t>
            </w:r>
            <w:r w:rsidRPr="00F22029">
              <w:rPr>
                <w:rFonts w:ascii="Times" w:eastAsia="Times New Roman" w:hAnsi="Times" w:cs="Times"/>
                <w:i/>
                <w:iCs/>
                <w:color w:val="000000"/>
                <w:vertAlign w:val="superscript"/>
              </w:rPr>
              <w:t>a</w:t>
            </w:r>
            <w:proofErr w:type="spellEnd"/>
          </w:p>
        </w:tc>
        <w:tc>
          <w:tcPr>
            <w:tcW w:w="1511" w:type="dxa"/>
            <w:tcBorders>
              <w:top w:val="nil"/>
              <w:left w:val="nil"/>
              <w:bottom w:val="single" w:sz="4" w:space="0" w:color="auto"/>
              <w:right w:val="nil"/>
            </w:tcBorders>
            <w:shd w:val="clear" w:color="auto" w:fill="auto"/>
            <w:vAlign w:val="bottom"/>
            <w:hideMark/>
          </w:tcPr>
          <w:p w14:paraId="5B65AC1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OTB</w:t>
            </w:r>
          </w:p>
        </w:tc>
        <w:tc>
          <w:tcPr>
            <w:tcW w:w="1511" w:type="dxa"/>
            <w:tcBorders>
              <w:top w:val="nil"/>
              <w:left w:val="nil"/>
              <w:bottom w:val="single" w:sz="4" w:space="0" w:color="auto"/>
              <w:right w:val="nil"/>
            </w:tcBorders>
            <w:shd w:val="clear" w:color="auto" w:fill="auto"/>
            <w:vAlign w:val="bottom"/>
            <w:hideMark/>
          </w:tcPr>
          <w:p w14:paraId="6687160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UIRL</w:t>
            </w:r>
          </w:p>
        </w:tc>
        <w:tc>
          <w:tcPr>
            <w:tcW w:w="1511" w:type="dxa"/>
            <w:tcBorders>
              <w:top w:val="nil"/>
              <w:left w:val="nil"/>
              <w:bottom w:val="single" w:sz="4" w:space="0" w:color="auto"/>
              <w:right w:val="nil"/>
            </w:tcBorders>
            <w:shd w:val="clear" w:color="auto" w:fill="auto"/>
            <w:vAlign w:val="bottom"/>
            <w:hideMark/>
          </w:tcPr>
          <w:p w14:paraId="67646B5F"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WCB</w:t>
            </w:r>
          </w:p>
        </w:tc>
      </w:tr>
      <w:tr w:rsidR="00F22029" w:rsidRPr="00F22029" w14:paraId="52CD40A2" w14:textId="77777777" w:rsidTr="009A2F20">
        <w:trPr>
          <w:trHeight w:val="20"/>
        </w:trPr>
        <w:tc>
          <w:tcPr>
            <w:tcW w:w="3495" w:type="dxa"/>
            <w:tcBorders>
              <w:top w:val="nil"/>
              <w:left w:val="nil"/>
              <w:bottom w:val="nil"/>
              <w:right w:val="nil"/>
            </w:tcBorders>
            <w:shd w:val="clear" w:color="auto" w:fill="auto"/>
            <w:vAlign w:val="center"/>
            <w:hideMark/>
          </w:tcPr>
          <w:p w14:paraId="21903266" w14:textId="77777777" w:rsidR="00F22029" w:rsidRPr="00F22029" w:rsidRDefault="00F22029" w:rsidP="00F22029">
            <w:pPr>
              <w:spacing w:before="0" w:after="0"/>
              <w:rPr>
                <w:rFonts w:ascii="Times" w:eastAsia="Times New Roman" w:hAnsi="Times" w:cs="Times"/>
                <w:color w:val="000000"/>
              </w:rPr>
            </w:pPr>
            <w:proofErr w:type="spellStart"/>
            <w:r w:rsidRPr="00F22029">
              <w:rPr>
                <w:rFonts w:ascii="Times" w:eastAsia="Times New Roman" w:hAnsi="Times" w:cs="Times"/>
                <w:color w:val="000000"/>
              </w:rPr>
              <w:t>Year</w:t>
            </w:r>
            <w:r w:rsidRPr="00F22029">
              <w:rPr>
                <w:rFonts w:ascii="Times" w:eastAsia="Times New Roman" w:hAnsi="Times" w:cs="Times"/>
                <w:i/>
                <w:iCs/>
                <w:color w:val="000000"/>
                <w:vertAlign w:val="superscript"/>
              </w:rPr>
              <w:t>b</w:t>
            </w:r>
            <w:proofErr w:type="spellEnd"/>
          </w:p>
        </w:tc>
        <w:tc>
          <w:tcPr>
            <w:tcW w:w="1511" w:type="dxa"/>
            <w:tcBorders>
              <w:top w:val="nil"/>
              <w:left w:val="nil"/>
              <w:bottom w:val="nil"/>
              <w:right w:val="nil"/>
            </w:tcBorders>
            <w:shd w:val="clear" w:color="auto" w:fill="auto"/>
            <w:vAlign w:val="center"/>
            <w:hideMark/>
          </w:tcPr>
          <w:p w14:paraId="33EA4A0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2006</w:t>
            </w:r>
          </w:p>
        </w:tc>
        <w:tc>
          <w:tcPr>
            <w:tcW w:w="1511" w:type="dxa"/>
            <w:tcBorders>
              <w:top w:val="nil"/>
              <w:left w:val="nil"/>
              <w:bottom w:val="nil"/>
              <w:right w:val="nil"/>
            </w:tcBorders>
            <w:shd w:val="clear" w:color="auto" w:fill="auto"/>
            <w:vAlign w:val="center"/>
            <w:hideMark/>
          </w:tcPr>
          <w:p w14:paraId="3E2783C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2010</w:t>
            </w:r>
          </w:p>
        </w:tc>
        <w:tc>
          <w:tcPr>
            <w:tcW w:w="1511" w:type="dxa"/>
            <w:tcBorders>
              <w:top w:val="nil"/>
              <w:left w:val="nil"/>
              <w:bottom w:val="nil"/>
              <w:right w:val="nil"/>
            </w:tcBorders>
            <w:shd w:val="clear" w:color="auto" w:fill="auto"/>
            <w:vAlign w:val="center"/>
            <w:hideMark/>
          </w:tcPr>
          <w:p w14:paraId="0CF745D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2009</w:t>
            </w:r>
          </w:p>
        </w:tc>
        <w:tc>
          <w:tcPr>
            <w:tcW w:w="1511" w:type="dxa"/>
            <w:tcBorders>
              <w:top w:val="nil"/>
              <w:left w:val="nil"/>
              <w:bottom w:val="nil"/>
              <w:right w:val="nil"/>
            </w:tcBorders>
            <w:shd w:val="clear" w:color="auto" w:fill="auto"/>
            <w:vAlign w:val="center"/>
            <w:hideMark/>
          </w:tcPr>
          <w:p w14:paraId="053EBC5F"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2007</w:t>
            </w:r>
          </w:p>
        </w:tc>
      </w:tr>
      <w:tr w:rsidR="00F22029" w:rsidRPr="00F22029" w14:paraId="1812FD88" w14:textId="77777777" w:rsidTr="009A2F20">
        <w:trPr>
          <w:trHeight w:val="20"/>
        </w:trPr>
        <w:tc>
          <w:tcPr>
            <w:tcW w:w="3495" w:type="dxa"/>
            <w:tcBorders>
              <w:top w:val="nil"/>
              <w:left w:val="nil"/>
              <w:bottom w:val="nil"/>
              <w:right w:val="nil"/>
            </w:tcBorders>
            <w:shd w:val="clear" w:color="auto" w:fill="auto"/>
            <w:vAlign w:val="center"/>
            <w:hideMark/>
          </w:tcPr>
          <w:p w14:paraId="27356291"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Latitude</w:t>
            </w:r>
          </w:p>
        </w:tc>
        <w:tc>
          <w:tcPr>
            <w:tcW w:w="1511" w:type="dxa"/>
            <w:tcBorders>
              <w:top w:val="nil"/>
              <w:left w:val="nil"/>
              <w:bottom w:val="nil"/>
              <w:right w:val="nil"/>
            </w:tcBorders>
            <w:shd w:val="clear" w:color="auto" w:fill="auto"/>
            <w:vAlign w:val="center"/>
            <w:hideMark/>
          </w:tcPr>
          <w:p w14:paraId="461314B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29.61</w:t>
            </w:r>
          </w:p>
        </w:tc>
        <w:tc>
          <w:tcPr>
            <w:tcW w:w="1511" w:type="dxa"/>
            <w:tcBorders>
              <w:top w:val="nil"/>
              <w:left w:val="nil"/>
              <w:bottom w:val="nil"/>
              <w:right w:val="nil"/>
            </w:tcBorders>
            <w:shd w:val="clear" w:color="auto" w:fill="auto"/>
            <w:vAlign w:val="center"/>
            <w:hideMark/>
          </w:tcPr>
          <w:p w14:paraId="650F7C1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27.94</w:t>
            </w:r>
          </w:p>
        </w:tc>
        <w:tc>
          <w:tcPr>
            <w:tcW w:w="1511" w:type="dxa"/>
            <w:tcBorders>
              <w:top w:val="nil"/>
              <w:left w:val="nil"/>
              <w:bottom w:val="nil"/>
              <w:right w:val="nil"/>
            </w:tcBorders>
            <w:shd w:val="clear" w:color="auto" w:fill="auto"/>
            <w:vAlign w:val="center"/>
            <w:hideMark/>
          </w:tcPr>
          <w:p w14:paraId="1E193C2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28.61</w:t>
            </w:r>
          </w:p>
        </w:tc>
        <w:tc>
          <w:tcPr>
            <w:tcW w:w="1511" w:type="dxa"/>
            <w:tcBorders>
              <w:top w:val="nil"/>
              <w:left w:val="nil"/>
              <w:bottom w:val="nil"/>
              <w:right w:val="nil"/>
            </w:tcBorders>
            <w:shd w:val="clear" w:color="auto" w:fill="auto"/>
            <w:vAlign w:val="center"/>
            <w:hideMark/>
          </w:tcPr>
          <w:p w14:paraId="49247E6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30.43</w:t>
            </w:r>
          </w:p>
        </w:tc>
      </w:tr>
      <w:tr w:rsidR="00F22029" w:rsidRPr="00F22029" w14:paraId="1D0910DE" w14:textId="77777777" w:rsidTr="009A2F20">
        <w:trPr>
          <w:trHeight w:val="20"/>
        </w:trPr>
        <w:tc>
          <w:tcPr>
            <w:tcW w:w="3495" w:type="dxa"/>
            <w:tcBorders>
              <w:top w:val="nil"/>
              <w:left w:val="nil"/>
              <w:bottom w:val="nil"/>
              <w:right w:val="nil"/>
            </w:tcBorders>
            <w:shd w:val="clear" w:color="auto" w:fill="auto"/>
            <w:vAlign w:val="center"/>
            <w:hideMark/>
          </w:tcPr>
          <w:p w14:paraId="2B950D65"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Longitude</w:t>
            </w:r>
          </w:p>
        </w:tc>
        <w:tc>
          <w:tcPr>
            <w:tcW w:w="1511" w:type="dxa"/>
            <w:tcBorders>
              <w:top w:val="nil"/>
              <w:left w:val="nil"/>
              <w:bottom w:val="nil"/>
              <w:right w:val="nil"/>
            </w:tcBorders>
            <w:shd w:val="clear" w:color="auto" w:fill="auto"/>
            <w:vAlign w:val="center"/>
            <w:hideMark/>
          </w:tcPr>
          <w:p w14:paraId="102F9E0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-83.48</w:t>
            </w:r>
          </w:p>
        </w:tc>
        <w:tc>
          <w:tcPr>
            <w:tcW w:w="1511" w:type="dxa"/>
            <w:tcBorders>
              <w:top w:val="nil"/>
              <w:left w:val="nil"/>
              <w:bottom w:val="nil"/>
              <w:right w:val="nil"/>
            </w:tcBorders>
            <w:shd w:val="clear" w:color="auto" w:fill="auto"/>
            <w:vAlign w:val="center"/>
            <w:hideMark/>
          </w:tcPr>
          <w:p w14:paraId="0DCD5CB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-82.62</w:t>
            </w:r>
          </w:p>
        </w:tc>
        <w:tc>
          <w:tcPr>
            <w:tcW w:w="1511" w:type="dxa"/>
            <w:tcBorders>
              <w:top w:val="nil"/>
              <w:left w:val="nil"/>
              <w:bottom w:val="nil"/>
              <w:right w:val="nil"/>
            </w:tcBorders>
            <w:shd w:val="clear" w:color="auto" w:fill="auto"/>
            <w:vAlign w:val="center"/>
            <w:hideMark/>
          </w:tcPr>
          <w:p w14:paraId="1A699AF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-80.77</w:t>
            </w:r>
          </w:p>
        </w:tc>
        <w:tc>
          <w:tcPr>
            <w:tcW w:w="1511" w:type="dxa"/>
            <w:tcBorders>
              <w:top w:val="nil"/>
              <w:left w:val="nil"/>
              <w:bottom w:val="nil"/>
              <w:right w:val="nil"/>
            </w:tcBorders>
            <w:shd w:val="clear" w:color="auto" w:fill="auto"/>
            <w:vAlign w:val="center"/>
            <w:hideMark/>
          </w:tcPr>
          <w:p w14:paraId="606BA79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-86.54</w:t>
            </w:r>
          </w:p>
        </w:tc>
      </w:tr>
      <w:tr w:rsidR="00F22029" w:rsidRPr="00F22029" w14:paraId="3895FBE5" w14:textId="77777777" w:rsidTr="009A2F20">
        <w:trPr>
          <w:trHeight w:val="20"/>
        </w:trPr>
        <w:tc>
          <w:tcPr>
            <w:tcW w:w="3495" w:type="dxa"/>
            <w:tcBorders>
              <w:top w:val="nil"/>
              <w:left w:val="nil"/>
              <w:bottom w:val="nil"/>
              <w:right w:val="nil"/>
            </w:tcBorders>
            <w:shd w:val="clear" w:color="auto" w:fill="auto"/>
            <w:vAlign w:val="center"/>
            <w:hideMark/>
          </w:tcPr>
          <w:p w14:paraId="7FD8D349"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Surface area</w:t>
            </w:r>
          </w:p>
        </w:tc>
        <w:tc>
          <w:tcPr>
            <w:tcW w:w="1511" w:type="dxa"/>
            <w:tcBorders>
              <w:top w:val="nil"/>
              <w:left w:val="nil"/>
              <w:bottom w:val="nil"/>
              <w:right w:val="nil"/>
            </w:tcBorders>
            <w:shd w:val="clear" w:color="auto" w:fill="auto"/>
            <w:vAlign w:val="center"/>
            <w:hideMark/>
          </w:tcPr>
          <w:p w14:paraId="3C2E920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271.37</w:t>
            </w:r>
          </w:p>
        </w:tc>
        <w:tc>
          <w:tcPr>
            <w:tcW w:w="1511" w:type="dxa"/>
            <w:tcBorders>
              <w:top w:val="nil"/>
              <w:left w:val="nil"/>
              <w:bottom w:val="nil"/>
              <w:right w:val="nil"/>
            </w:tcBorders>
            <w:shd w:val="clear" w:color="auto" w:fill="auto"/>
            <w:vAlign w:val="center"/>
            <w:hideMark/>
          </w:tcPr>
          <w:p w14:paraId="61A4EFC8"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205.5</w:t>
            </w:r>
          </w:p>
        </w:tc>
        <w:tc>
          <w:tcPr>
            <w:tcW w:w="1511" w:type="dxa"/>
            <w:tcBorders>
              <w:top w:val="nil"/>
              <w:left w:val="nil"/>
              <w:bottom w:val="nil"/>
              <w:right w:val="nil"/>
            </w:tcBorders>
            <w:shd w:val="clear" w:color="auto" w:fill="auto"/>
            <w:vAlign w:val="center"/>
            <w:hideMark/>
          </w:tcPr>
          <w:p w14:paraId="0F8FB250"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228.52</w:t>
            </w:r>
          </w:p>
        </w:tc>
        <w:tc>
          <w:tcPr>
            <w:tcW w:w="1511" w:type="dxa"/>
            <w:tcBorders>
              <w:top w:val="nil"/>
              <w:left w:val="nil"/>
              <w:bottom w:val="nil"/>
              <w:right w:val="nil"/>
            </w:tcBorders>
            <w:shd w:val="clear" w:color="auto" w:fill="auto"/>
            <w:vAlign w:val="center"/>
            <w:hideMark/>
          </w:tcPr>
          <w:p w14:paraId="16B854B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59.41</w:t>
            </w:r>
          </w:p>
        </w:tc>
      </w:tr>
      <w:tr w:rsidR="00F22029" w:rsidRPr="00F22029" w14:paraId="21D22122" w14:textId="77777777" w:rsidTr="009A2F20">
        <w:trPr>
          <w:trHeight w:val="20"/>
        </w:trPr>
        <w:tc>
          <w:tcPr>
            <w:tcW w:w="3495" w:type="dxa"/>
            <w:tcBorders>
              <w:top w:val="nil"/>
              <w:left w:val="nil"/>
              <w:bottom w:val="nil"/>
              <w:right w:val="nil"/>
            </w:tcBorders>
            <w:shd w:val="clear" w:color="auto" w:fill="auto"/>
            <w:vAlign w:val="center"/>
            <w:hideMark/>
          </w:tcPr>
          <w:p w14:paraId="6CED41C0"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Seagrass area</w:t>
            </w:r>
          </w:p>
        </w:tc>
        <w:tc>
          <w:tcPr>
            <w:tcW w:w="1511" w:type="dxa"/>
            <w:tcBorders>
              <w:top w:val="nil"/>
              <w:left w:val="nil"/>
              <w:bottom w:val="nil"/>
              <w:right w:val="nil"/>
            </w:tcBorders>
            <w:shd w:val="clear" w:color="auto" w:fill="auto"/>
            <w:vAlign w:val="center"/>
            <w:hideMark/>
          </w:tcPr>
          <w:p w14:paraId="6500607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203.02</w:t>
            </w:r>
          </w:p>
        </w:tc>
        <w:tc>
          <w:tcPr>
            <w:tcW w:w="1511" w:type="dxa"/>
            <w:tcBorders>
              <w:top w:val="nil"/>
              <w:left w:val="nil"/>
              <w:bottom w:val="nil"/>
              <w:right w:val="nil"/>
            </w:tcBorders>
            <w:shd w:val="clear" w:color="auto" w:fill="auto"/>
            <w:vAlign w:val="center"/>
            <w:hideMark/>
          </w:tcPr>
          <w:p w14:paraId="5A8220BB"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24.48</w:t>
            </w:r>
          </w:p>
        </w:tc>
        <w:tc>
          <w:tcPr>
            <w:tcW w:w="1511" w:type="dxa"/>
            <w:tcBorders>
              <w:top w:val="nil"/>
              <w:left w:val="nil"/>
              <w:bottom w:val="nil"/>
              <w:right w:val="nil"/>
            </w:tcBorders>
            <w:shd w:val="clear" w:color="auto" w:fill="auto"/>
            <w:vAlign w:val="center"/>
            <w:hideMark/>
          </w:tcPr>
          <w:p w14:paraId="4D2E7BC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74.89</w:t>
            </w:r>
          </w:p>
        </w:tc>
        <w:tc>
          <w:tcPr>
            <w:tcW w:w="1511" w:type="dxa"/>
            <w:tcBorders>
              <w:top w:val="nil"/>
              <w:left w:val="nil"/>
              <w:bottom w:val="nil"/>
              <w:right w:val="nil"/>
            </w:tcBorders>
            <w:shd w:val="clear" w:color="auto" w:fill="auto"/>
            <w:vAlign w:val="center"/>
            <w:hideMark/>
          </w:tcPr>
          <w:p w14:paraId="0B50477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3.51</w:t>
            </w:r>
          </w:p>
        </w:tc>
      </w:tr>
      <w:tr w:rsidR="00F22029" w:rsidRPr="00F22029" w14:paraId="0EB29CAB" w14:textId="77777777" w:rsidTr="009A2F20">
        <w:trPr>
          <w:trHeight w:val="20"/>
        </w:trPr>
        <w:tc>
          <w:tcPr>
            <w:tcW w:w="3495" w:type="dxa"/>
            <w:tcBorders>
              <w:top w:val="nil"/>
              <w:left w:val="nil"/>
              <w:bottom w:val="nil"/>
              <w:right w:val="nil"/>
            </w:tcBorders>
            <w:shd w:val="clear" w:color="auto" w:fill="auto"/>
            <w:vAlign w:val="center"/>
            <w:hideMark/>
          </w:tcPr>
          <w:p w14:paraId="154DCFB9"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Depth (mean)</w:t>
            </w:r>
          </w:p>
        </w:tc>
        <w:tc>
          <w:tcPr>
            <w:tcW w:w="1511" w:type="dxa"/>
            <w:tcBorders>
              <w:top w:val="nil"/>
              <w:left w:val="nil"/>
              <w:bottom w:val="nil"/>
              <w:right w:val="nil"/>
            </w:tcBorders>
            <w:shd w:val="clear" w:color="auto" w:fill="auto"/>
            <w:vAlign w:val="center"/>
            <w:hideMark/>
          </w:tcPr>
          <w:p w14:paraId="6526B2C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1.41</w:t>
            </w:r>
          </w:p>
        </w:tc>
        <w:tc>
          <w:tcPr>
            <w:tcW w:w="1511" w:type="dxa"/>
            <w:tcBorders>
              <w:top w:val="nil"/>
              <w:left w:val="nil"/>
              <w:bottom w:val="nil"/>
              <w:right w:val="nil"/>
            </w:tcBorders>
            <w:shd w:val="clear" w:color="auto" w:fill="auto"/>
            <w:vAlign w:val="center"/>
            <w:hideMark/>
          </w:tcPr>
          <w:p w14:paraId="18A5CD4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2.56</w:t>
            </w:r>
          </w:p>
        </w:tc>
        <w:tc>
          <w:tcPr>
            <w:tcW w:w="1511" w:type="dxa"/>
            <w:tcBorders>
              <w:top w:val="nil"/>
              <w:left w:val="nil"/>
              <w:bottom w:val="nil"/>
              <w:right w:val="nil"/>
            </w:tcBorders>
            <w:shd w:val="clear" w:color="auto" w:fill="auto"/>
            <w:vAlign w:val="center"/>
            <w:hideMark/>
          </w:tcPr>
          <w:p w14:paraId="2BC09A66"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w:t>
            </w:r>
          </w:p>
        </w:tc>
        <w:tc>
          <w:tcPr>
            <w:tcW w:w="1511" w:type="dxa"/>
            <w:tcBorders>
              <w:top w:val="nil"/>
              <w:left w:val="nil"/>
              <w:bottom w:val="nil"/>
              <w:right w:val="nil"/>
            </w:tcBorders>
            <w:shd w:val="clear" w:color="auto" w:fill="auto"/>
            <w:vAlign w:val="center"/>
            <w:hideMark/>
          </w:tcPr>
          <w:p w14:paraId="16EFF5B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5.31</w:t>
            </w:r>
          </w:p>
        </w:tc>
      </w:tr>
      <w:tr w:rsidR="00F22029" w:rsidRPr="00F22029" w14:paraId="6661F912" w14:textId="77777777" w:rsidTr="009A2F20">
        <w:trPr>
          <w:trHeight w:val="20"/>
        </w:trPr>
        <w:tc>
          <w:tcPr>
            <w:tcW w:w="3495" w:type="dxa"/>
            <w:tcBorders>
              <w:top w:val="nil"/>
              <w:left w:val="nil"/>
              <w:bottom w:val="nil"/>
              <w:right w:val="nil"/>
            </w:tcBorders>
            <w:shd w:val="clear" w:color="auto" w:fill="auto"/>
            <w:vAlign w:val="center"/>
            <w:hideMark/>
          </w:tcPr>
          <w:p w14:paraId="7530F328" w14:textId="77777777" w:rsidR="00F22029" w:rsidRPr="00F22029" w:rsidRDefault="00F22029" w:rsidP="00F22029">
            <w:pPr>
              <w:spacing w:before="0" w:after="0"/>
              <w:rPr>
                <w:rFonts w:ascii="Times" w:eastAsia="Times New Roman" w:hAnsi="Times" w:cs="Times"/>
                <w:color w:val="000000"/>
              </w:rPr>
            </w:pPr>
            <w:r w:rsidRPr="00F22029">
              <w:rPr>
                <w:rFonts w:ascii="Times" w:eastAsia="Times New Roman" w:hAnsi="Times" w:cs="Times"/>
                <w:color w:val="000000"/>
              </w:rPr>
              <w:t>Depth (max)</w:t>
            </w:r>
          </w:p>
        </w:tc>
        <w:tc>
          <w:tcPr>
            <w:tcW w:w="1511" w:type="dxa"/>
            <w:tcBorders>
              <w:top w:val="nil"/>
              <w:left w:val="nil"/>
              <w:bottom w:val="nil"/>
              <w:right w:val="nil"/>
            </w:tcBorders>
            <w:shd w:val="clear" w:color="auto" w:fill="auto"/>
            <w:vAlign w:val="center"/>
            <w:hideMark/>
          </w:tcPr>
          <w:p w14:paraId="71ED37B8"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3.6</w:t>
            </w:r>
          </w:p>
        </w:tc>
        <w:tc>
          <w:tcPr>
            <w:tcW w:w="1511" w:type="dxa"/>
            <w:tcBorders>
              <w:top w:val="nil"/>
              <w:left w:val="nil"/>
              <w:bottom w:val="nil"/>
              <w:right w:val="nil"/>
            </w:tcBorders>
            <w:shd w:val="clear" w:color="auto" w:fill="auto"/>
            <w:vAlign w:val="center"/>
            <w:hideMark/>
          </w:tcPr>
          <w:p w14:paraId="347F872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10.4</w:t>
            </w:r>
          </w:p>
        </w:tc>
        <w:tc>
          <w:tcPr>
            <w:tcW w:w="1511" w:type="dxa"/>
            <w:tcBorders>
              <w:top w:val="nil"/>
              <w:left w:val="nil"/>
              <w:bottom w:val="nil"/>
              <w:right w:val="nil"/>
            </w:tcBorders>
            <w:shd w:val="clear" w:color="auto" w:fill="auto"/>
            <w:vAlign w:val="center"/>
            <w:hideMark/>
          </w:tcPr>
          <w:p w14:paraId="1B70C002"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3.7</w:t>
            </w:r>
          </w:p>
        </w:tc>
        <w:tc>
          <w:tcPr>
            <w:tcW w:w="1511" w:type="dxa"/>
            <w:tcBorders>
              <w:top w:val="nil"/>
              <w:left w:val="nil"/>
              <w:bottom w:val="nil"/>
              <w:right w:val="nil"/>
            </w:tcBorders>
            <w:shd w:val="clear" w:color="auto" w:fill="auto"/>
            <w:vAlign w:val="center"/>
            <w:hideMark/>
          </w:tcPr>
          <w:p w14:paraId="4F82C23A"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11.9</w:t>
            </w:r>
          </w:p>
        </w:tc>
      </w:tr>
      <w:tr w:rsidR="00F22029" w:rsidRPr="00F22029" w14:paraId="11A13A99" w14:textId="77777777" w:rsidTr="009A2F20">
        <w:trPr>
          <w:trHeight w:val="20"/>
        </w:trPr>
        <w:tc>
          <w:tcPr>
            <w:tcW w:w="3495" w:type="dxa"/>
            <w:tcBorders>
              <w:top w:val="nil"/>
              <w:left w:val="nil"/>
              <w:bottom w:val="nil"/>
              <w:right w:val="nil"/>
            </w:tcBorders>
            <w:shd w:val="clear" w:color="auto" w:fill="auto"/>
            <w:vAlign w:val="center"/>
            <w:hideMark/>
          </w:tcPr>
          <w:p w14:paraId="579D04C0" w14:textId="77777777" w:rsidR="00F22029" w:rsidRPr="00F22029" w:rsidRDefault="00F22029" w:rsidP="00F22029">
            <w:pPr>
              <w:spacing w:before="0" w:after="0"/>
              <w:rPr>
                <w:rFonts w:ascii="Times" w:eastAsia="Times New Roman" w:hAnsi="Times" w:cs="Times"/>
                <w:color w:val="000000"/>
              </w:rPr>
            </w:pPr>
            <w:proofErr w:type="spellStart"/>
            <w:r w:rsidRPr="00F22029">
              <w:rPr>
                <w:rFonts w:ascii="Times" w:eastAsia="Times New Roman" w:hAnsi="Times" w:cs="Times"/>
                <w:color w:val="000000"/>
              </w:rPr>
              <w:t>Secchi</w:t>
            </w:r>
            <w:proofErr w:type="spellEnd"/>
            <w:r w:rsidRPr="00F22029">
              <w:rPr>
                <w:rFonts w:ascii="Times" w:eastAsia="Times New Roman" w:hAnsi="Times" w:cs="Times"/>
                <w:color w:val="000000"/>
              </w:rPr>
              <w:t xml:space="preserve"> (mean)</w:t>
            </w:r>
          </w:p>
        </w:tc>
        <w:tc>
          <w:tcPr>
            <w:tcW w:w="1511" w:type="dxa"/>
            <w:tcBorders>
              <w:top w:val="nil"/>
              <w:left w:val="nil"/>
              <w:bottom w:val="nil"/>
              <w:right w:val="nil"/>
            </w:tcBorders>
            <w:shd w:val="clear" w:color="auto" w:fill="auto"/>
            <w:vAlign w:val="center"/>
            <w:hideMark/>
          </w:tcPr>
          <w:p w14:paraId="3DCC1217"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1.34</w:t>
            </w:r>
          </w:p>
        </w:tc>
        <w:tc>
          <w:tcPr>
            <w:tcW w:w="1511" w:type="dxa"/>
            <w:tcBorders>
              <w:top w:val="nil"/>
              <w:left w:val="nil"/>
              <w:bottom w:val="nil"/>
              <w:right w:val="nil"/>
            </w:tcBorders>
            <w:shd w:val="clear" w:color="auto" w:fill="auto"/>
            <w:vAlign w:val="center"/>
            <w:hideMark/>
          </w:tcPr>
          <w:p w14:paraId="58DEDC1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1.41</w:t>
            </w:r>
          </w:p>
        </w:tc>
        <w:tc>
          <w:tcPr>
            <w:tcW w:w="1511" w:type="dxa"/>
            <w:tcBorders>
              <w:top w:val="nil"/>
              <w:left w:val="nil"/>
              <w:bottom w:val="nil"/>
              <w:right w:val="nil"/>
            </w:tcBorders>
            <w:shd w:val="clear" w:color="auto" w:fill="auto"/>
            <w:vAlign w:val="center"/>
            <w:hideMark/>
          </w:tcPr>
          <w:p w14:paraId="78AF239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1.3</w:t>
            </w:r>
          </w:p>
        </w:tc>
        <w:tc>
          <w:tcPr>
            <w:tcW w:w="1511" w:type="dxa"/>
            <w:tcBorders>
              <w:top w:val="nil"/>
              <w:left w:val="nil"/>
              <w:bottom w:val="nil"/>
              <w:right w:val="nil"/>
            </w:tcBorders>
            <w:shd w:val="clear" w:color="auto" w:fill="auto"/>
            <w:vAlign w:val="center"/>
            <w:hideMark/>
          </w:tcPr>
          <w:p w14:paraId="71F6517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2.14</w:t>
            </w:r>
          </w:p>
        </w:tc>
      </w:tr>
      <w:tr w:rsidR="00F22029" w:rsidRPr="00F22029" w14:paraId="3D9957B3" w14:textId="77777777" w:rsidTr="009A2F20">
        <w:trPr>
          <w:trHeight w:val="20"/>
        </w:trPr>
        <w:tc>
          <w:tcPr>
            <w:tcW w:w="3495" w:type="dxa"/>
            <w:tcBorders>
              <w:top w:val="nil"/>
              <w:left w:val="nil"/>
              <w:bottom w:val="single" w:sz="8" w:space="0" w:color="000000"/>
              <w:right w:val="nil"/>
            </w:tcBorders>
            <w:shd w:val="clear" w:color="auto" w:fill="auto"/>
            <w:vAlign w:val="center"/>
            <w:hideMark/>
          </w:tcPr>
          <w:p w14:paraId="7151C1BE" w14:textId="77777777" w:rsidR="00F22029" w:rsidRPr="00F22029" w:rsidRDefault="00F22029" w:rsidP="00F22029">
            <w:pPr>
              <w:spacing w:before="0" w:after="0"/>
              <w:rPr>
                <w:rFonts w:ascii="Times" w:eastAsia="Times New Roman" w:hAnsi="Times" w:cs="Times"/>
                <w:color w:val="000000"/>
              </w:rPr>
            </w:pPr>
            <w:proofErr w:type="spellStart"/>
            <w:r w:rsidRPr="00F22029">
              <w:rPr>
                <w:rFonts w:ascii="Times" w:eastAsia="Times New Roman" w:hAnsi="Times" w:cs="Times"/>
                <w:color w:val="000000"/>
              </w:rPr>
              <w:t>Secchi</w:t>
            </w:r>
            <w:proofErr w:type="spellEnd"/>
            <w:r w:rsidRPr="00F22029">
              <w:rPr>
                <w:rFonts w:ascii="Times" w:eastAsia="Times New Roman" w:hAnsi="Times" w:cs="Times"/>
                <w:color w:val="000000"/>
              </w:rPr>
              <w:t xml:space="preserve"> (se)</w:t>
            </w:r>
          </w:p>
        </w:tc>
        <w:tc>
          <w:tcPr>
            <w:tcW w:w="1511" w:type="dxa"/>
            <w:tcBorders>
              <w:top w:val="nil"/>
              <w:left w:val="nil"/>
              <w:bottom w:val="single" w:sz="8" w:space="0" w:color="000000"/>
              <w:right w:val="nil"/>
            </w:tcBorders>
            <w:shd w:val="clear" w:color="auto" w:fill="auto"/>
            <w:vAlign w:val="center"/>
            <w:hideMark/>
          </w:tcPr>
          <w:p w14:paraId="68827EC5"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0.19</w:t>
            </w:r>
          </w:p>
        </w:tc>
        <w:tc>
          <w:tcPr>
            <w:tcW w:w="1511" w:type="dxa"/>
            <w:tcBorders>
              <w:top w:val="nil"/>
              <w:left w:val="nil"/>
              <w:bottom w:val="single" w:sz="8" w:space="0" w:color="000000"/>
              <w:right w:val="nil"/>
            </w:tcBorders>
            <w:shd w:val="clear" w:color="auto" w:fill="auto"/>
            <w:vAlign w:val="center"/>
            <w:hideMark/>
          </w:tcPr>
          <w:p w14:paraId="7146495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0.02</w:t>
            </w:r>
          </w:p>
        </w:tc>
        <w:tc>
          <w:tcPr>
            <w:tcW w:w="1511" w:type="dxa"/>
            <w:tcBorders>
              <w:top w:val="nil"/>
              <w:left w:val="nil"/>
              <w:bottom w:val="single" w:sz="8" w:space="0" w:color="000000"/>
              <w:right w:val="nil"/>
            </w:tcBorders>
            <w:shd w:val="clear" w:color="auto" w:fill="auto"/>
            <w:vAlign w:val="center"/>
            <w:hideMark/>
          </w:tcPr>
          <w:p w14:paraId="30799A6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0.02</w:t>
            </w:r>
          </w:p>
        </w:tc>
        <w:tc>
          <w:tcPr>
            <w:tcW w:w="1511" w:type="dxa"/>
            <w:tcBorders>
              <w:top w:val="nil"/>
              <w:left w:val="nil"/>
              <w:bottom w:val="single" w:sz="8" w:space="0" w:color="000000"/>
              <w:right w:val="nil"/>
            </w:tcBorders>
            <w:shd w:val="clear" w:color="auto" w:fill="auto"/>
            <w:vAlign w:val="center"/>
            <w:hideMark/>
          </w:tcPr>
          <w:p w14:paraId="44243F3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0.08</w:t>
            </w:r>
          </w:p>
        </w:tc>
      </w:tr>
      <w:tr w:rsidR="00F22029" w:rsidRPr="00F22029" w14:paraId="59CB09C8" w14:textId="77777777" w:rsidTr="009A2F20">
        <w:trPr>
          <w:trHeight w:val="20"/>
        </w:trPr>
        <w:tc>
          <w:tcPr>
            <w:tcW w:w="9540" w:type="dxa"/>
            <w:gridSpan w:val="5"/>
            <w:tcBorders>
              <w:top w:val="nil"/>
              <w:left w:val="nil"/>
              <w:bottom w:val="nil"/>
              <w:right w:val="nil"/>
            </w:tcBorders>
            <w:shd w:val="clear" w:color="auto" w:fill="auto"/>
            <w:vAlign w:val="center"/>
            <w:hideMark/>
          </w:tcPr>
          <w:p w14:paraId="3EC65581" w14:textId="1065CCCD" w:rsidR="00F22029" w:rsidRPr="009A2F20" w:rsidRDefault="00F22029" w:rsidP="00F22029">
            <w:pPr>
              <w:spacing w:before="0" w:after="0"/>
              <w:rPr>
                <w:rFonts w:ascii="Times" w:eastAsia="Times New Roman" w:hAnsi="Times" w:cs="Times"/>
                <w:color w:val="000000"/>
              </w:rPr>
            </w:pPr>
            <w:proofErr w:type="spellStart"/>
            <w:r w:rsidRPr="009A2F20">
              <w:rPr>
                <w:rFonts w:ascii="Times" w:eastAsia="Times New Roman" w:hAnsi="Times" w:cs="Times"/>
                <w:i/>
                <w:iCs/>
                <w:color w:val="000000"/>
                <w:vertAlign w:val="superscript"/>
              </w:rPr>
              <w:t>a</w:t>
            </w:r>
            <w:r w:rsidRPr="009A2F20">
              <w:rPr>
                <w:rFonts w:ascii="Times" w:eastAsia="Times New Roman" w:hAnsi="Times" w:cs="Times"/>
                <w:color w:val="000000"/>
              </w:rPr>
              <w:t>BB</w:t>
            </w:r>
            <w:proofErr w:type="spellEnd"/>
            <w:r w:rsidRPr="009A2F20">
              <w:rPr>
                <w:rFonts w:ascii="Times" w:eastAsia="Times New Roman" w:hAnsi="Times" w:cs="Times"/>
                <w:color w:val="000000"/>
              </w:rPr>
              <w:t xml:space="preserve">: Big Bend, OTB: Old </w:t>
            </w:r>
            <w:r w:rsidR="009A2F20">
              <w:rPr>
                <w:rFonts w:ascii="Times" w:eastAsia="Times New Roman" w:hAnsi="Times" w:cs="Times"/>
                <w:color w:val="000000"/>
              </w:rPr>
              <w:t>Tampa Bay, UIRL: Upper Indian River</w:t>
            </w:r>
            <w:r w:rsidRPr="009A2F20">
              <w:rPr>
                <w:rFonts w:ascii="Times" w:eastAsia="Times New Roman" w:hAnsi="Times" w:cs="Times"/>
                <w:color w:val="000000"/>
              </w:rPr>
              <w:t xml:space="preserve"> Lagoon, WCB: Western Choctawhatchee Bay</w:t>
            </w:r>
          </w:p>
        </w:tc>
      </w:tr>
      <w:tr w:rsidR="00F22029" w:rsidRPr="00F22029" w14:paraId="746D17D6" w14:textId="77777777" w:rsidTr="009A2F20">
        <w:trPr>
          <w:trHeight w:val="20"/>
        </w:trPr>
        <w:tc>
          <w:tcPr>
            <w:tcW w:w="9540" w:type="dxa"/>
            <w:gridSpan w:val="5"/>
            <w:tcBorders>
              <w:top w:val="nil"/>
              <w:left w:val="nil"/>
              <w:bottom w:val="nil"/>
              <w:right w:val="nil"/>
            </w:tcBorders>
            <w:shd w:val="clear" w:color="auto" w:fill="auto"/>
            <w:vAlign w:val="center"/>
            <w:hideMark/>
          </w:tcPr>
          <w:p w14:paraId="5D432847" w14:textId="77777777" w:rsidR="00F22029" w:rsidRPr="009A2F20" w:rsidRDefault="00F22029" w:rsidP="00F22029">
            <w:pPr>
              <w:spacing w:before="0" w:after="0"/>
              <w:rPr>
                <w:rFonts w:ascii="Times" w:eastAsia="Times New Roman" w:hAnsi="Times" w:cs="Times"/>
                <w:color w:val="000000"/>
              </w:rPr>
            </w:pPr>
            <w:proofErr w:type="spellStart"/>
            <w:r w:rsidRPr="009A2F20">
              <w:rPr>
                <w:rFonts w:ascii="Times" w:eastAsia="Times New Roman" w:hAnsi="Times" w:cs="Times"/>
                <w:i/>
                <w:iCs/>
                <w:color w:val="000000"/>
                <w:vertAlign w:val="superscript"/>
              </w:rPr>
              <w:t>b</w:t>
            </w:r>
            <w:r w:rsidRPr="009A2F20">
              <w:rPr>
                <w:rFonts w:ascii="Times" w:eastAsia="Times New Roman" w:hAnsi="Times" w:cs="Times"/>
                <w:color w:val="000000"/>
              </w:rPr>
              <w:t>Seagrass</w:t>
            </w:r>
            <w:proofErr w:type="spellEnd"/>
            <w:r w:rsidRPr="009A2F20">
              <w:rPr>
                <w:rFonts w:ascii="Times" w:eastAsia="Times New Roman" w:hAnsi="Times" w:cs="Times"/>
                <w:color w:val="000000"/>
              </w:rPr>
              <w:t xml:space="preserve"> coverage data sources, see methods for bathymetry data sources</w:t>
            </w:r>
          </w:p>
        </w:tc>
      </w:tr>
      <w:tr w:rsidR="00F22029" w:rsidRPr="00F22029" w14:paraId="474B1693" w14:textId="77777777" w:rsidTr="009A2F20">
        <w:trPr>
          <w:trHeight w:val="20"/>
        </w:trPr>
        <w:tc>
          <w:tcPr>
            <w:tcW w:w="9540" w:type="dxa"/>
            <w:gridSpan w:val="5"/>
            <w:tcBorders>
              <w:top w:val="nil"/>
              <w:left w:val="nil"/>
              <w:bottom w:val="nil"/>
              <w:right w:val="nil"/>
            </w:tcBorders>
            <w:shd w:val="clear" w:color="auto" w:fill="auto"/>
            <w:vAlign w:val="center"/>
            <w:hideMark/>
          </w:tcPr>
          <w:p w14:paraId="18386A1A"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 xml:space="preserve">BB: http://atoll.floridamarine.org/Data/metadata/SDE Current/seagrass </w:t>
            </w:r>
            <w:proofErr w:type="spellStart"/>
            <w:r w:rsidRPr="009A2F20">
              <w:rPr>
                <w:rFonts w:ascii="Times" w:eastAsia="Times New Roman" w:hAnsi="Times" w:cs="Times"/>
                <w:color w:val="000000"/>
              </w:rPr>
              <w:t>bigbend</w:t>
            </w:r>
            <w:proofErr w:type="spellEnd"/>
            <w:r w:rsidRPr="009A2F20">
              <w:rPr>
                <w:rFonts w:ascii="Times" w:eastAsia="Times New Roman" w:hAnsi="Times" w:cs="Times"/>
                <w:color w:val="000000"/>
              </w:rPr>
              <w:t xml:space="preserve"> 2006 poly.htm</w:t>
            </w:r>
          </w:p>
        </w:tc>
      </w:tr>
      <w:tr w:rsidR="00F22029" w:rsidRPr="00F22029" w14:paraId="78CCEE82" w14:textId="77777777" w:rsidTr="009A2F20">
        <w:trPr>
          <w:trHeight w:val="20"/>
        </w:trPr>
        <w:tc>
          <w:tcPr>
            <w:tcW w:w="9540" w:type="dxa"/>
            <w:gridSpan w:val="5"/>
            <w:tcBorders>
              <w:top w:val="nil"/>
              <w:left w:val="nil"/>
              <w:bottom w:val="nil"/>
              <w:right w:val="nil"/>
            </w:tcBorders>
            <w:shd w:val="clear" w:color="auto" w:fill="auto"/>
            <w:vAlign w:val="center"/>
            <w:hideMark/>
          </w:tcPr>
          <w:p w14:paraId="26ADE8E9"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OTB: http://www.swfwmd.state.fl.us/data/gis/layer library/category/swim</w:t>
            </w:r>
          </w:p>
        </w:tc>
      </w:tr>
      <w:tr w:rsidR="00F22029" w:rsidRPr="00F22029" w14:paraId="7F89721D" w14:textId="77777777" w:rsidTr="009A2F20">
        <w:trPr>
          <w:trHeight w:val="20"/>
        </w:trPr>
        <w:tc>
          <w:tcPr>
            <w:tcW w:w="9540" w:type="dxa"/>
            <w:gridSpan w:val="5"/>
            <w:tcBorders>
              <w:top w:val="nil"/>
              <w:left w:val="nil"/>
              <w:bottom w:val="nil"/>
              <w:right w:val="nil"/>
            </w:tcBorders>
            <w:shd w:val="clear" w:color="auto" w:fill="auto"/>
            <w:vAlign w:val="center"/>
            <w:hideMark/>
          </w:tcPr>
          <w:p w14:paraId="68E6F672"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UIRL: http://www.sjrwmd.com/gisdevelopment/docs/themes.html</w:t>
            </w:r>
          </w:p>
        </w:tc>
      </w:tr>
      <w:tr w:rsidR="00F22029" w:rsidRPr="00F22029" w14:paraId="2E7DB444" w14:textId="77777777" w:rsidTr="009A2F20">
        <w:trPr>
          <w:trHeight w:val="20"/>
        </w:trPr>
        <w:tc>
          <w:tcPr>
            <w:tcW w:w="9540" w:type="dxa"/>
            <w:gridSpan w:val="5"/>
            <w:tcBorders>
              <w:top w:val="nil"/>
              <w:left w:val="nil"/>
              <w:bottom w:val="nil"/>
              <w:right w:val="nil"/>
            </w:tcBorders>
            <w:shd w:val="clear" w:color="auto" w:fill="auto"/>
            <w:vAlign w:val="center"/>
            <w:hideMark/>
          </w:tcPr>
          <w:p w14:paraId="56EBC8A8" w14:textId="77777777" w:rsidR="00F22029" w:rsidRPr="009A2F20" w:rsidRDefault="00F22029" w:rsidP="00F22029">
            <w:pPr>
              <w:spacing w:before="0" w:after="0"/>
              <w:rPr>
                <w:rFonts w:ascii="Times" w:eastAsia="Times New Roman" w:hAnsi="Times" w:cs="Times"/>
                <w:color w:val="000000"/>
              </w:rPr>
            </w:pPr>
            <w:r w:rsidRPr="009A2F20">
              <w:rPr>
                <w:rFonts w:ascii="Times" w:eastAsia="Times New Roman" w:hAnsi="Times" w:cs="Times"/>
                <w:color w:val="000000"/>
              </w:rPr>
              <w:t xml:space="preserve">WCB: http://atoll.floridamarine.org/data/metadata/SDE Current/seagrass </w:t>
            </w:r>
            <w:proofErr w:type="spellStart"/>
            <w:r w:rsidRPr="009A2F20">
              <w:rPr>
                <w:rFonts w:ascii="Times" w:eastAsia="Times New Roman" w:hAnsi="Times" w:cs="Times"/>
                <w:color w:val="000000"/>
              </w:rPr>
              <w:t>chotawhatchee</w:t>
            </w:r>
            <w:proofErr w:type="spellEnd"/>
            <w:r w:rsidRPr="009A2F20">
              <w:rPr>
                <w:rFonts w:ascii="Times" w:eastAsia="Times New Roman" w:hAnsi="Times" w:cs="Times"/>
                <w:color w:val="000000"/>
              </w:rPr>
              <w:t xml:space="preserve"> 2007 poly.htm</w:t>
            </w:r>
          </w:p>
        </w:tc>
      </w:tr>
    </w:tbl>
    <w:p w14:paraId="616D9A6C" w14:textId="3BF18A1A" w:rsidR="00F22029" w:rsidRDefault="00F22029" w:rsidP="000C7C95">
      <w:pPr>
        <w:pStyle w:val="NoSpacing"/>
        <w:rPr>
          <w:rFonts w:ascii="Times New Roman" w:hAnsi="Times New Roman" w:cs="Times New Roman"/>
          <w:sz w:val="24"/>
          <w:szCs w:val="24"/>
        </w:rPr>
      </w:pPr>
    </w:p>
    <w:p w14:paraId="3C4BE99A" w14:textId="77777777" w:rsidR="00F22029" w:rsidRDefault="00F22029">
      <w:pPr>
        <w:spacing w:before="0" w:after="0"/>
        <w:rPr>
          <w:rFonts w:ascii="Times New Roman" w:eastAsiaTheme="minorHAnsi" w:hAnsi="Times New Roman"/>
        </w:rPr>
      </w:pPr>
      <w:r>
        <w:rPr>
          <w:rFonts w:ascii="Times New Roman" w:hAnsi="Times New Roman"/>
        </w:rPr>
        <w:br w:type="page"/>
      </w:r>
    </w:p>
    <w:tbl>
      <w:tblPr>
        <w:tblpPr w:leftFromText="180" w:rightFromText="180" w:vertAnchor="text" w:tblpY="1"/>
        <w:tblOverlap w:val="never"/>
        <w:tblW w:w="9180" w:type="dxa"/>
        <w:tblLayout w:type="fixed"/>
        <w:tblLook w:val="04A0" w:firstRow="1" w:lastRow="0" w:firstColumn="1" w:lastColumn="0" w:noHBand="0" w:noVBand="1"/>
      </w:tblPr>
      <w:tblGrid>
        <w:gridCol w:w="1620"/>
        <w:gridCol w:w="1080"/>
        <w:gridCol w:w="1170"/>
        <w:gridCol w:w="900"/>
        <w:gridCol w:w="1307"/>
        <w:gridCol w:w="1170"/>
        <w:gridCol w:w="900"/>
        <w:gridCol w:w="1033"/>
      </w:tblGrid>
      <w:tr w:rsidR="00F22029" w:rsidRPr="00F22029" w14:paraId="218D238D" w14:textId="77777777" w:rsidTr="00F22029">
        <w:trPr>
          <w:trHeight w:val="20"/>
        </w:trPr>
        <w:tc>
          <w:tcPr>
            <w:tcW w:w="9180" w:type="dxa"/>
            <w:gridSpan w:val="8"/>
            <w:tcBorders>
              <w:top w:val="nil"/>
              <w:left w:val="nil"/>
              <w:bottom w:val="single" w:sz="8" w:space="0" w:color="000000"/>
            </w:tcBorders>
            <w:shd w:val="clear" w:color="auto" w:fill="auto"/>
            <w:hideMark/>
          </w:tcPr>
          <w:p w14:paraId="072A57BF" w14:textId="006C208E" w:rsidR="00F22029" w:rsidRDefault="00F22029" w:rsidP="00F22029">
            <w:pPr>
              <w:spacing w:before="0" w:after="0"/>
              <w:rPr>
                <w:rFonts w:ascii="Times" w:eastAsia="Times New Roman" w:hAnsi="Times" w:cs="Times"/>
                <w:color w:val="000000"/>
              </w:rPr>
            </w:pPr>
            <w:r w:rsidRPr="000E58DC">
              <w:rPr>
                <w:rFonts w:ascii="Times" w:eastAsia="Times New Roman" w:hAnsi="Times" w:cs="Times"/>
                <w:b/>
                <w:bCs/>
                <w:color w:val="000000"/>
              </w:rPr>
              <w:lastRenderedPageBreak/>
              <w:t>Table 2</w:t>
            </w:r>
            <w:r w:rsidRPr="00F22029">
              <w:rPr>
                <w:rFonts w:ascii="Times" w:eastAsia="Times New Roman" w:hAnsi="Times" w:cs="Times"/>
                <w:color w:val="000000"/>
              </w:rPr>
              <w:t xml:space="preserve"> Summary of seagrass depth estimates (m) for each segment in Fig. 4. Whole segment estimates and prediction intervals were obtained from a single point estimate that included all seagrass depth data for the segment.  Mean, standard error, standard deviation, minimum, and maximum values are for multiple grid points within each segment in Fig. 4. Mean and standard error estimates were from intercept-only models that included Gaussian correlation structures to account for spatial dependencies between points</w:t>
            </w:r>
          </w:p>
          <w:p w14:paraId="3B0DF56D" w14:textId="77777777" w:rsidR="009A2F20" w:rsidRPr="00F22029" w:rsidRDefault="009A2F20" w:rsidP="00F22029">
            <w:pPr>
              <w:spacing w:before="0" w:after="0"/>
              <w:rPr>
                <w:rFonts w:ascii="Times" w:eastAsia="Times New Roman" w:hAnsi="Times" w:cs="Times"/>
                <w:color w:val="000000"/>
              </w:rPr>
            </w:pPr>
          </w:p>
        </w:tc>
      </w:tr>
      <w:tr w:rsidR="00F22029" w:rsidRPr="00F22029" w14:paraId="25F41998" w14:textId="77777777" w:rsidTr="00F22029">
        <w:trPr>
          <w:trHeight w:val="20"/>
        </w:trPr>
        <w:tc>
          <w:tcPr>
            <w:tcW w:w="1620" w:type="dxa"/>
            <w:tcBorders>
              <w:top w:val="nil"/>
              <w:left w:val="nil"/>
              <w:bottom w:val="single" w:sz="4" w:space="0" w:color="auto"/>
              <w:right w:val="nil"/>
            </w:tcBorders>
            <w:shd w:val="clear" w:color="auto" w:fill="auto"/>
            <w:hideMark/>
          </w:tcPr>
          <w:p w14:paraId="3E99A09B" w14:textId="77777777" w:rsidR="00F22029" w:rsidRPr="009A2F20" w:rsidRDefault="00F22029" w:rsidP="00F22029">
            <w:pPr>
              <w:spacing w:before="0" w:after="0"/>
              <w:rPr>
                <w:rFonts w:ascii="Times" w:eastAsia="Times New Roman" w:hAnsi="Times" w:cs="Times"/>
                <w:bCs/>
                <w:color w:val="000000"/>
              </w:rPr>
            </w:pPr>
            <w:proofErr w:type="spellStart"/>
            <w:r w:rsidRPr="009A2F20">
              <w:rPr>
                <w:rFonts w:ascii="Times" w:eastAsia="Times New Roman" w:hAnsi="Times" w:cs="Times"/>
                <w:bCs/>
                <w:color w:val="000000"/>
              </w:rPr>
              <w:t>Segment</w:t>
            </w:r>
            <w:r w:rsidRPr="009A2F20">
              <w:rPr>
                <w:rFonts w:ascii="Times" w:eastAsia="Times New Roman" w:hAnsi="Times" w:cs="Times"/>
                <w:bCs/>
                <w:i/>
                <w:iCs/>
                <w:color w:val="000000"/>
                <w:vertAlign w:val="superscript"/>
              </w:rPr>
              <w:t>a</w:t>
            </w:r>
            <w:proofErr w:type="spellEnd"/>
          </w:p>
        </w:tc>
        <w:tc>
          <w:tcPr>
            <w:tcW w:w="1080" w:type="dxa"/>
            <w:tcBorders>
              <w:top w:val="nil"/>
              <w:left w:val="nil"/>
              <w:bottom w:val="single" w:sz="4" w:space="0" w:color="auto"/>
              <w:right w:val="nil"/>
            </w:tcBorders>
            <w:shd w:val="clear" w:color="auto" w:fill="auto"/>
            <w:hideMark/>
          </w:tcPr>
          <w:p w14:paraId="26B31F9E"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Whole segment</w:t>
            </w:r>
          </w:p>
        </w:tc>
        <w:tc>
          <w:tcPr>
            <w:tcW w:w="1170" w:type="dxa"/>
            <w:tcBorders>
              <w:top w:val="nil"/>
              <w:left w:val="nil"/>
              <w:bottom w:val="single" w:sz="4" w:space="0" w:color="auto"/>
              <w:right w:val="nil"/>
            </w:tcBorders>
            <w:shd w:val="clear" w:color="auto" w:fill="auto"/>
            <w:hideMark/>
          </w:tcPr>
          <w:p w14:paraId="40D0CAE9"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Pred. Int. (+/-)</w:t>
            </w:r>
          </w:p>
        </w:tc>
        <w:tc>
          <w:tcPr>
            <w:tcW w:w="900" w:type="dxa"/>
            <w:tcBorders>
              <w:top w:val="nil"/>
              <w:left w:val="nil"/>
              <w:bottom w:val="single" w:sz="4" w:space="0" w:color="auto"/>
              <w:right w:val="nil"/>
            </w:tcBorders>
            <w:shd w:val="clear" w:color="auto" w:fill="auto"/>
            <w:hideMark/>
          </w:tcPr>
          <w:p w14:paraId="250536AC"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Mean</w:t>
            </w:r>
          </w:p>
        </w:tc>
        <w:tc>
          <w:tcPr>
            <w:tcW w:w="1307" w:type="dxa"/>
            <w:tcBorders>
              <w:top w:val="nil"/>
              <w:left w:val="nil"/>
              <w:bottom w:val="single" w:sz="4" w:space="0" w:color="auto"/>
              <w:right w:val="nil"/>
            </w:tcBorders>
            <w:shd w:val="clear" w:color="auto" w:fill="auto"/>
            <w:hideMark/>
          </w:tcPr>
          <w:p w14:paraId="540F18C9"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St. Err.</w:t>
            </w:r>
          </w:p>
        </w:tc>
        <w:tc>
          <w:tcPr>
            <w:tcW w:w="1170" w:type="dxa"/>
            <w:tcBorders>
              <w:top w:val="nil"/>
              <w:left w:val="nil"/>
              <w:bottom w:val="single" w:sz="4" w:space="0" w:color="auto"/>
              <w:right w:val="nil"/>
            </w:tcBorders>
            <w:shd w:val="clear" w:color="auto" w:fill="auto"/>
            <w:hideMark/>
          </w:tcPr>
          <w:p w14:paraId="6236A89D"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St. Dev.</w:t>
            </w:r>
          </w:p>
        </w:tc>
        <w:tc>
          <w:tcPr>
            <w:tcW w:w="900" w:type="dxa"/>
            <w:tcBorders>
              <w:top w:val="nil"/>
              <w:left w:val="nil"/>
              <w:bottom w:val="single" w:sz="4" w:space="0" w:color="auto"/>
              <w:right w:val="nil"/>
            </w:tcBorders>
            <w:shd w:val="clear" w:color="auto" w:fill="auto"/>
            <w:hideMark/>
          </w:tcPr>
          <w:p w14:paraId="65EF87D1"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Min</w:t>
            </w:r>
          </w:p>
        </w:tc>
        <w:tc>
          <w:tcPr>
            <w:tcW w:w="1033" w:type="dxa"/>
            <w:tcBorders>
              <w:top w:val="nil"/>
              <w:left w:val="nil"/>
              <w:bottom w:val="single" w:sz="4" w:space="0" w:color="auto"/>
              <w:right w:val="nil"/>
            </w:tcBorders>
            <w:shd w:val="clear" w:color="auto" w:fill="auto"/>
            <w:hideMark/>
          </w:tcPr>
          <w:p w14:paraId="313A55A3" w14:textId="77777777" w:rsidR="00F22029" w:rsidRPr="00F22029" w:rsidRDefault="00F22029" w:rsidP="00F22029">
            <w:pPr>
              <w:spacing w:before="0" w:after="0"/>
              <w:jc w:val="center"/>
              <w:rPr>
                <w:rFonts w:ascii="Times" w:eastAsia="Times New Roman" w:hAnsi="Times" w:cs="Times"/>
                <w:color w:val="000000"/>
              </w:rPr>
            </w:pPr>
            <w:r w:rsidRPr="00F22029">
              <w:rPr>
                <w:rFonts w:ascii="Times" w:eastAsia="Times New Roman" w:hAnsi="Times" w:cs="Times"/>
                <w:color w:val="000000"/>
              </w:rPr>
              <w:t>Max</w:t>
            </w:r>
          </w:p>
        </w:tc>
      </w:tr>
      <w:tr w:rsidR="00F22029" w:rsidRPr="00F22029" w14:paraId="7D2F212D" w14:textId="77777777" w:rsidTr="00F22029">
        <w:trPr>
          <w:trHeight w:val="20"/>
        </w:trPr>
        <w:tc>
          <w:tcPr>
            <w:tcW w:w="1620" w:type="dxa"/>
            <w:tcBorders>
              <w:top w:val="nil"/>
              <w:left w:val="nil"/>
              <w:bottom w:val="nil"/>
              <w:right w:val="nil"/>
            </w:tcBorders>
            <w:shd w:val="clear" w:color="auto" w:fill="auto"/>
            <w:vAlign w:val="center"/>
            <w:hideMark/>
          </w:tcPr>
          <w:p w14:paraId="2086ABB8"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BB</w:t>
            </w:r>
          </w:p>
        </w:tc>
        <w:tc>
          <w:tcPr>
            <w:tcW w:w="1080" w:type="dxa"/>
            <w:tcBorders>
              <w:top w:val="nil"/>
              <w:left w:val="nil"/>
              <w:bottom w:val="nil"/>
              <w:right w:val="nil"/>
            </w:tcBorders>
            <w:shd w:val="clear" w:color="auto" w:fill="auto"/>
            <w:vAlign w:val="center"/>
            <w:hideMark/>
          </w:tcPr>
          <w:p w14:paraId="697680F7"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023E7CBE" w14:textId="77777777" w:rsidR="00F22029" w:rsidRPr="00F22029" w:rsidRDefault="00F22029" w:rsidP="00F22029">
            <w:pPr>
              <w:spacing w:before="0" w:after="0"/>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324445EA" w14:textId="77777777" w:rsidR="00F22029" w:rsidRPr="00F22029" w:rsidRDefault="00F22029" w:rsidP="00F22029">
            <w:pPr>
              <w:spacing w:before="0" w:after="0"/>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003AE107" w14:textId="77777777" w:rsidR="00F22029" w:rsidRPr="00F22029" w:rsidRDefault="00F22029" w:rsidP="00F22029">
            <w:pPr>
              <w:spacing w:before="0" w:after="0"/>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6DD78ACE" w14:textId="77777777" w:rsidR="00F22029" w:rsidRPr="00F22029" w:rsidRDefault="00F22029" w:rsidP="00F22029">
            <w:pPr>
              <w:spacing w:before="0" w:after="0"/>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00F4E2B3" w14:textId="77777777" w:rsidR="00F22029" w:rsidRPr="00F22029" w:rsidRDefault="00F22029" w:rsidP="00F22029">
            <w:pPr>
              <w:spacing w:before="0" w:after="0"/>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4DA99111" w14:textId="77777777" w:rsidR="00F22029" w:rsidRPr="00F22029" w:rsidRDefault="00F22029" w:rsidP="00F22029">
            <w:pPr>
              <w:spacing w:before="0" w:after="0"/>
              <w:rPr>
                <w:rFonts w:ascii="Times New Roman" w:eastAsia="Times New Roman" w:hAnsi="Times New Roman"/>
                <w:sz w:val="20"/>
                <w:szCs w:val="20"/>
              </w:rPr>
            </w:pPr>
          </w:p>
        </w:tc>
      </w:tr>
      <w:tr w:rsidR="00F22029" w:rsidRPr="00F22029" w14:paraId="425C4A8D" w14:textId="77777777" w:rsidTr="00F22029">
        <w:trPr>
          <w:trHeight w:val="20"/>
        </w:trPr>
        <w:tc>
          <w:tcPr>
            <w:tcW w:w="1620" w:type="dxa"/>
            <w:tcBorders>
              <w:top w:val="nil"/>
              <w:left w:val="nil"/>
              <w:bottom w:val="nil"/>
              <w:right w:val="nil"/>
            </w:tcBorders>
            <w:shd w:val="clear" w:color="auto" w:fill="auto"/>
            <w:vAlign w:val="bottom"/>
            <w:hideMark/>
          </w:tcPr>
          <w:p w14:paraId="1418A526" w14:textId="388BACF3"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roofErr w:type="spellEnd"/>
          </w:p>
        </w:tc>
        <w:tc>
          <w:tcPr>
            <w:tcW w:w="1080" w:type="dxa"/>
            <w:tcBorders>
              <w:top w:val="nil"/>
              <w:left w:val="nil"/>
              <w:bottom w:val="nil"/>
              <w:right w:val="nil"/>
            </w:tcBorders>
            <w:shd w:val="clear" w:color="auto" w:fill="auto"/>
            <w:vAlign w:val="center"/>
            <w:hideMark/>
          </w:tcPr>
          <w:p w14:paraId="1084689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0.75</w:t>
            </w:r>
          </w:p>
        </w:tc>
        <w:tc>
          <w:tcPr>
            <w:tcW w:w="1170" w:type="dxa"/>
            <w:tcBorders>
              <w:top w:val="nil"/>
              <w:left w:val="nil"/>
              <w:bottom w:val="nil"/>
              <w:right w:val="nil"/>
            </w:tcBorders>
            <w:shd w:val="clear" w:color="auto" w:fill="auto"/>
            <w:vAlign w:val="center"/>
            <w:hideMark/>
          </w:tcPr>
          <w:p w14:paraId="42AC3A4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0.25</w:t>
            </w:r>
          </w:p>
        </w:tc>
        <w:tc>
          <w:tcPr>
            <w:tcW w:w="900" w:type="dxa"/>
            <w:tcBorders>
              <w:top w:val="nil"/>
              <w:left w:val="nil"/>
              <w:bottom w:val="nil"/>
              <w:right w:val="nil"/>
            </w:tcBorders>
            <w:shd w:val="clear" w:color="auto" w:fill="auto"/>
            <w:vAlign w:val="center"/>
            <w:hideMark/>
          </w:tcPr>
          <w:p w14:paraId="644460B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1.56</w:t>
            </w:r>
          </w:p>
        </w:tc>
        <w:tc>
          <w:tcPr>
            <w:tcW w:w="1307" w:type="dxa"/>
            <w:tcBorders>
              <w:top w:val="nil"/>
              <w:left w:val="nil"/>
              <w:bottom w:val="nil"/>
              <w:right w:val="nil"/>
            </w:tcBorders>
            <w:shd w:val="clear" w:color="auto" w:fill="auto"/>
            <w:vAlign w:val="center"/>
            <w:hideMark/>
          </w:tcPr>
          <w:p w14:paraId="2E3F9C7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0.18</w:t>
            </w:r>
          </w:p>
        </w:tc>
        <w:tc>
          <w:tcPr>
            <w:tcW w:w="1170" w:type="dxa"/>
            <w:tcBorders>
              <w:top w:val="nil"/>
              <w:left w:val="nil"/>
              <w:bottom w:val="nil"/>
              <w:right w:val="nil"/>
            </w:tcBorders>
            <w:shd w:val="clear" w:color="auto" w:fill="auto"/>
            <w:vAlign w:val="center"/>
            <w:hideMark/>
          </w:tcPr>
          <w:p w14:paraId="5962FD8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0.79</w:t>
            </w:r>
          </w:p>
        </w:tc>
        <w:tc>
          <w:tcPr>
            <w:tcW w:w="900" w:type="dxa"/>
            <w:tcBorders>
              <w:top w:val="nil"/>
              <w:left w:val="nil"/>
              <w:bottom w:val="nil"/>
              <w:right w:val="nil"/>
            </w:tcBorders>
            <w:shd w:val="clear" w:color="auto" w:fill="auto"/>
            <w:vAlign w:val="center"/>
            <w:hideMark/>
          </w:tcPr>
          <w:p w14:paraId="45A47AD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w:t>
            </w:r>
          </w:p>
        </w:tc>
        <w:tc>
          <w:tcPr>
            <w:tcW w:w="1033" w:type="dxa"/>
            <w:tcBorders>
              <w:top w:val="nil"/>
              <w:left w:val="nil"/>
              <w:bottom w:val="nil"/>
              <w:right w:val="nil"/>
            </w:tcBorders>
            <w:shd w:val="clear" w:color="auto" w:fill="auto"/>
            <w:vAlign w:val="center"/>
            <w:hideMark/>
          </w:tcPr>
          <w:p w14:paraId="52091AF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2.72</w:t>
            </w:r>
          </w:p>
        </w:tc>
      </w:tr>
      <w:tr w:rsidR="00F22029" w:rsidRPr="00F22029" w14:paraId="65159E04" w14:textId="77777777" w:rsidTr="00F22029">
        <w:trPr>
          <w:trHeight w:val="20"/>
        </w:trPr>
        <w:tc>
          <w:tcPr>
            <w:tcW w:w="1620" w:type="dxa"/>
            <w:tcBorders>
              <w:top w:val="nil"/>
              <w:left w:val="nil"/>
              <w:bottom w:val="nil"/>
              <w:right w:val="nil"/>
            </w:tcBorders>
            <w:shd w:val="clear" w:color="auto" w:fill="auto"/>
            <w:vAlign w:val="bottom"/>
            <w:hideMark/>
          </w:tcPr>
          <w:p w14:paraId="69A4CE60" w14:textId="7FF11D06"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roofErr w:type="spellEnd"/>
          </w:p>
        </w:tc>
        <w:tc>
          <w:tcPr>
            <w:tcW w:w="1080" w:type="dxa"/>
            <w:tcBorders>
              <w:top w:val="nil"/>
              <w:left w:val="nil"/>
              <w:bottom w:val="nil"/>
              <w:right w:val="nil"/>
            </w:tcBorders>
            <w:shd w:val="clear" w:color="auto" w:fill="auto"/>
            <w:vAlign w:val="center"/>
            <w:hideMark/>
          </w:tcPr>
          <w:p w14:paraId="728E19D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c>
          <w:tcPr>
            <w:tcW w:w="1170" w:type="dxa"/>
            <w:tcBorders>
              <w:top w:val="nil"/>
              <w:left w:val="nil"/>
              <w:bottom w:val="nil"/>
              <w:right w:val="nil"/>
            </w:tcBorders>
            <w:shd w:val="clear" w:color="auto" w:fill="auto"/>
            <w:vAlign w:val="center"/>
            <w:hideMark/>
          </w:tcPr>
          <w:p w14:paraId="5081DBD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0.19</w:t>
            </w:r>
          </w:p>
        </w:tc>
        <w:tc>
          <w:tcPr>
            <w:tcW w:w="900" w:type="dxa"/>
            <w:tcBorders>
              <w:top w:val="nil"/>
              <w:left w:val="nil"/>
              <w:bottom w:val="nil"/>
              <w:right w:val="nil"/>
            </w:tcBorders>
            <w:shd w:val="clear" w:color="auto" w:fill="auto"/>
            <w:vAlign w:val="center"/>
            <w:hideMark/>
          </w:tcPr>
          <w:p w14:paraId="20DCA53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1.94</w:t>
            </w:r>
          </w:p>
        </w:tc>
        <w:tc>
          <w:tcPr>
            <w:tcW w:w="1307" w:type="dxa"/>
            <w:tcBorders>
              <w:top w:val="nil"/>
              <w:left w:val="nil"/>
              <w:bottom w:val="nil"/>
              <w:right w:val="nil"/>
            </w:tcBorders>
            <w:shd w:val="clear" w:color="auto" w:fill="auto"/>
            <w:vAlign w:val="center"/>
            <w:hideMark/>
          </w:tcPr>
          <w:p w14:paraId="4BBC344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0.17</w:t>
            </w:r>
          </w:p>
        </w:tc>
        <w:tc>
          <w:tcPr>
            <w:tcW w:w="1170" w:type="dxa"/>
            <w:tcBorders>
              <w:top w:val="nil"/>
              <w:left w:val="nil"/>
              <w:bottom w:val="nil"/>
              <w:right w:val="nil"/>
            </w:tcBorders>
            <w:shd w:val="clear" w:color="auto" w:fill="auto"/>
            <w:vAlign w:val="center"/>
            <w:hideMark/>
          </w:tcPr>
          <w:p w14:paraId="0E2F8D0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0.76</w:t>
            </w:r>
          </w:p>
        </w:tc>
        <w:tc>
          <w:tcPr>
            <w:tcW w:w="900" w:type="dxa"/>
            <w:tcBorders>
              <w:top w:val="nil"/>
              <w:left w:val="nil"/>
              <w:bottom w:val="nil"/>
              <w:right w:val="nil"/>
            </w:tcBorders>
            <w:shd w:val="clear" w:color="auto" w:fill="auto"/>
            <w:vAlign w:val="center"/>
            <w:hideMark/>
          </w:tcPr>
          <w:p w14:paraId="5142D0B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0.55</w:t>
            </w:r>
          </w:p>
        </w:tc>
        <w:tc>
          <w:tcPr>
            <w:tcW w:w="1033" w:type="dxa"/>
            <w:tcBorders>
              <w:top w:val="nil"/>
              <w:left w:val="nil"/>
              <w:bottom w:val="nil"/>
              <w:right w:val="nil"/>
            </w:tcBorders>
            <w:shd w:val="clear" w:color="auto" w:fill="auto"/>
            <w:vAlign w:val="center"/>
            <w:hideMark/>
          </w:tcPr>
          <w:p w14:paraId="0B4EB22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2.97</w:t>
            </w:r>
          </w:p>
        </w:tc>
      </w:tr>
      <w:tr w:rsidR="00F22029" w:rsidRPr="00F22029" w14:paraId="072E207E"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095BF877" w14:textId="5FF35D9F"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roofErr w:type="spellEnd"/>
          </w:p>
        </w:tc>
        <w:tc>
          <w:tcPr>
            <w:tcW w:w="1080" w:type="dxa"/>
            <w:tcBorders>
              <w:top w:val="nil"/>
              <w:left w:val="nil"/>
              <w:bottom w:val="single" w:sz="4" w:space="0" w:color="auto"/>
              <w:right w:val="nil"/>
            </w:tcBorders>
            <w:shd w:val="clear" w:color="auto" w:fill="auto"/>
            <w:vAlign w:val="center"/>
            <w:hideMark/>
          </w:tcPr>
          <w:p w14:paraId="2857AE1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3.84</w:t>
            </w:r>
          </w:p>
        </w:tc>
        <w:tc>
          <w:tcPr>
            <w:tcW w:w="1170" w:type="dxa"/>
            <w:tcBorders>
              <w:top w:val="nil"/>
              <w:left w:val="nil"/>
              <w:bottom w:val="single" w:sz="4" w:space="0" w:color="auto"/>
              <w:right w:val="nil"/>
            </w:tcBorders>
            <w:shd w:val="clear" w:color="auto" w:fill="auto"/>
            <w:vAlign w:val="center"/>
            <w:hideMark/>
          </w:tcPr>
          <w:p w14:paraId="46BF9A4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0.43</w:t>
            </w:r>
          </w:p>
        </w:tc>
        <w:tc>
          <w:tcPr>
            <w:tcW w:w="900" w:type="dxa"/>
            <w:tcBorders>
              <w:top w:val="nil"/>
              <w:left w:val="nil"/>
              <w:bottom w:val="single" w:sz="4" w:space="0" w:color="auto"/>
              <w:right w:val="nil"/>
            </w:tcBorders>
            <w:shd w:val="clear" w:color="auto" w:fill="auto"/>
            <w:vAlign w:val="center"/>
            <w:hideMark/>
          </w:tcPr>
          <w:p w14:paraId="3F8E666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c>
          <w:tcPr>
            <w:tcW w:w="1307" w:type="dxa"/>
            <w:tcBorders>
              <w:top w:val="nil"/>
              <w:left w:val="nil"/>
              <w:bottom w:val="single" w:sz="4" w:space="0" w:color="auto"/>
              <w:right w:val="nil"/>
            </w:tcBorders>
            <w:shd w:val="clear" w:color="auto" w:fill="auto"/>
            <w:vAlign w:val="center"/>
            <w:hideMark/>
          </w:tcPr>
          <w:p w14:paraId="54FBDB6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0.19</w:t>
            </w:r>
          </w:p>
        </w:tc>
        <w:tc>
          <w:tcPr>
            <w:tcW w:w="1170" w:type="dxa"/>
            <w:tcBorders>
              <w:top w:val="nil"/>
              <w:left w:val="nil"/>
              <w:bottom w:val="single" w:sz="4" w:space="0" w:color="auto"/>
              <w:right w:val="nil"/>
            </w:tcBorders>
            <w:shd w:val="clear" w:color="auto" w:fill="auto"/>
            <w:vAlign w:val="center"/>
            <w:hideMark/>
          </w:tcPr>
          <w:p w14:paraId="5D1DEC8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0.81</w:t>
            </w:r>
          </w:p>
        </w:tc>
        <w:tc>
          <w:tcPr>
            <w:tcW w:w="900" w:type="dxa"/>
            <w:tcBorders>
              <w:top w:val="nil"/>
              <w:left w:val="nil"/>
              <w:bottom w:val="single" w:sz="4" w:space="0" w:color="auto"/>
              <w:right w:val="nil"/>
            </w:tcBorders>
            <w:shd w:val="clear" w:color="auto" w:fill="auto"/>
            <w:vAlign w:val="center"/>
            <w:hideMark/>
          </w:tcPr>
          <w:p w14:paraId="600770D3" w14:textId="77777777" w:rsidR="00F22029" w:rsidRPr="00F22029" w:rsidRDefault="00F22029" w:rsidP="00F22029">
            <w:pPr>
              <w:spacing w:before="0" w:after="0"/>
              <w:ind w:left="-64" w:firstLine="64"/>
              <w:jc w:val="center"/>
              <w:rPr>
                <w:rFonts w:ascii="Times New Roman" w:eastAsia="Times New Roman" w:hAnsi="Times New Roman"/>
                <w:color w:val="000000"/>
              </w:rPr>
            </w:pPr>
            <w:r w:rsidRPr="00F22029">
              <w:rPr>
                <w:rFonts w:ascii="Times New Roman" w:eastAsia="Times New Roman" w:hAnsi="Times New Roman"/>
                <w:color w:val="000000"/>
              </w:rPr>
              <w:t>0.74</w:t>
            </w:r>
          </w:p>
        </w:tc>
        <w:tc>
          <w:tcPr>
            <w:tcW w:w="1033" w:type="dxa"/>
            <w:tcBorders>
              <w:top w:val="nil"/>
              <w:left w:val="nil"/>
              <w:bottom w:val="single" w:sz="4" w:space="0" w:color="auto"/>
              <w:right w:val="nil"/>
            </w:tcBorders>
            <w:shd w:val="clear" w:color="auto" w:fill="auto"/>
            <w:vAlign w:val="center"/>
            <w:hideMark/>
          </w:tcPr>
          <w:p w14:paraId="1880259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3.48</w:t>
            </w:r>
          </w:p>
        </w:tc>
      </w:tr>
      <w:tr w:rsidR="00F22029" w:rsidRPr="00F22029" w14:paraId="33A0F147" w14:textId="77777777" w:rsidTr="00F22029">
        <w:trPr>
          <w:trHeight w:val="20"/>
        </w:trPr>
        <w:tc>
          <w:tcPr>
            <w:tcW w:w="1620" w:type="dxa"/>
            <w:tcBorders>
              <w:top w:val="nil"/>
              <w:left w:val="nil"/>
              <w:bottom w:val="nil"/>
              <w:right w:val="nil"/>
            </w:tcBorders>
            <w:shd w:val="clear" w:color="auto" w:fill="auto"/>
            <w:vAlign w:val="center"/>
            <w:hideMark/>
          </w:tcPr>
          <w:p w14:paraId="0FA13C12"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OTB</w:t>
            </w:r>
          </w:p>
        </w:tc>
        <w:tc>
          <w:tcPr>
            <w:tcW w:w="1080" w:type="dxa"/>
            <w:tcBorders>
              <w:top w:val="nil"/>
              <w:left w:val="nil"/>
              <w:bottom w:val="nil"/>
              <w:right w:val="nil"/>
            </w:tcBorders>
            <w:shd w:val="clear" w:color="auto" w:fill="auto"/>
            <w:vAlign w:val="center"/>
            <w:hideMark/>
          </w:tcPr>
          <w:p w14:paraId="378A3E27"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4D7F402C"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25CDC84E"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628A1686"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668F09BD"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1875898E"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702AC3A8"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76589D28" w14:textId="77777777" w:rsidTr="00F22029">
        <w:trPr>
          <w:trHeight w:val="20"/>
        </w:trPr>
        <w:tc>
          <w:tcPr>
            <w:tcW w:w="1620" w:type="dxa"/>
            <w:tcBorders>
              <w:top w:val="nil"/>
              <w:left w:val="nil"/>
              <w:bottom w:val="nil"/>
              <w:right w:val="nil"/>
            </w:tcBorders>
            <w:shd w:val="clear" w:color="auto" w:fill="auto"/>
            <w:vAlign w:val="bottom"/>
            <w:hideMark/>
          </w:tcPr>
          <w:p w14:paraId="40550457" w14:textId="79D748DC"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roofErr w:type="spellEnd"/>
          </w:p>
        </w:tc>
        <w:tc>
          <w:tcPr>
            <w:tcW w:w="1080" w:type="dxa"/>
            <w:tcBorders>
              <w:top w:val="nil"/>
              <w:left w:val="nil"/>
              <w:bottom w:val="nil"/>
              <w:right w:val="nil"/>
            </w:tcBorders>
            <w:shd w:val="clear" w:color="auto" w:fill="auto"/>
            <w:vAlign w:val="center"/>
            <w:hideMark/>
          </w:tcPr>
          <w:p w14:paraId="1894456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0.83</w:t>
            </w:r>
          </w:p>
        </w:tc>
        <w:tc>
          <w:tcPr>
            <w:tcW w:w="1170" w:type="dxa"/>
            <w:tcBorders>
              <w:top w:val="nil"/>
              <w:left w:val="nil"/>
              <w:bottom w:val="nil"/>
              <w:right w:val="nil"/>
            </w:tcBorders>
            <w:shd w:val="clear" w:color="auto" w:fill="auto"/>
            <w:vAlign w:val="center"/>
            <w:hideMark/>
          </w:tcPr>
          <w:p w14:paraId="0B36C14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0.16</w:t>
            </w:r>
          </w:p>
        </w:tc>
        <w:tc>
          <w:tcPr>
            <w:tcW w:w="900" w:type="dxa"/>
            <w:tcBorders>
              <w:top w:val="nil"/>
              <w:left w:val="nil"/>
              <w:bottom w:val="nil"/>
              <w:right w:val="nil"/>
            </w:tcBorders>
            <w:shd w:val="clear" w:color="auto" w:fill="auto"/>
            <w:vAlign w:val="center"/>
            <w:hideMark/>
          </w:tcPr>
          <w:p w14:paraId="4EA0AFB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0.58</w:t>
            </w:r>
          </w:p>
        </w:tc>
        <w:tc>
          <w:tcPr>
            <w:tcW w:w="1307" w:type="dxa"/>
            <w:tcBorders>
              <w:top w:val="nil"/>
              <w:left w:val="nil"/>
              <w:bottom w:val="nil"/>
              <w:right w:val="nil"/>
            </w:tcBorders>
            <w:shd w:val="clear" w:color="auto" w:fill="auto"/>
            <w:vAlign w:val="center"/>
            <w:hideMark/>
          </w:tcPr>
          <w:p w14:paraId="05827FF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0.07</w:t>
            </w:r>
          </w:p>
        </w:tc>
        <w:tc>
          <w:tcPr>
            <w:tcW w:w="1170" w:type="dxa"/>
            <w:tcBorders>
              <w:top w:val="nil"/>
              <w:left w:val="nil"/>
              <w:bottom w:val="nil"/>
              <w:right w:val="nil"/>
            </w:tcBorders>
            <w:shd w:val="clear" w:color="auto" w:fill="auto"/>
            <w:vAlign w:val="center"/>
            <w:hideMark/>
          </w:tcPr>
          <w:p w14:paraId="7A73D0D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0.28</w:t>
            </w:r>
          </w:p>
        </w:tc>
        <w:tc>
          <w:tcPr>
            <w:tcW w:w="900" w:type="dxa"/>
            <w:tcBorders>
              <w:top w:val="nil"/>
              <w:left w:val="nil"/>
              <w:bottom w:val="nil"/>
              <w:right w:val="nil"/>
            </w:tcBorders>
            <w:shd w:val="clear" w:color="auto" w:fill="auto"/>
            <w:vAlign w:val="center"/>
            <w:hideMark/>
          </w:tcPr>
          <w:p w14:paraId="481FA51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0.05</w:t>
            </w:r>
          </w:p>
        </w:tc>
        <w:tc>
          <w:tcPr>
            <w:tcW w:w="1033" w:type="dxa"/>
            <w:tcBorders>
              <w:top w:val="nil"/>
              <w:left w:val="nil"/>
              <w:bottom w:val="nil"/>
              <w:right w:val="nil"/>
            </w:tcBorders>
            <w:shd w:val="clear" w:color="auto" w:fill="auto"/>
            <w:vAlign w:val="center"/>
            <w:hideMark/>
          </w:tcPr>
          <w:p w14:paraId="010D4D3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1.48</w:t>
            </w:r>
          </w:p>
        </w:tc>
      </w:tr>
      <w:tr w:rsidR="00F22029" w:rsidRPr="00F22029" w14:paraId="2741F4BE" w14:textId="77777777" w:rsidTr="00F22029">
        <w:trPr>
          <w:trHeight w:val="20"/>
        </w:trPr>
        <w:tc>
          <w:tcPr>
            <w:tcW w:w="1620" w:type="dxa"/>
            <w:tcBorders>
              <w:top w:val="nil"/>
              <w:left w:val="nil"/>
              <w:bottom w:val="nil"/>
              <w:right w:val="nil"/>
            </w:tcBorders>
            <w:shd w:val="clear" w:color="auto" w:fill="auto"/>
            <w:vAlign w:val="bottom"/>
            <w:hideMark/>
          </w:tcPr>
          <w:p w14:paraId="409207BC" w14:textId="1EAAA0FA"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roofErr w:type="spellEnd"/>
          </w:p>
        </w:tc>
        <w:tc>
          <w:tcPr>
            <w:tcW w:w="1080" w:type="dxa"/>
            <w:tcBorders>
              <w:top w:val="nil"/>
              <w:left w:val="nil"/>
              <w:bottom w:val="nil"/>
              <w:right w:val="nil"/>
            </w:tcBorders>
            <w:shd w:val="clear" w:color="auto" w:fill="auto"/>
            <w:vAlign w:val="center"/>
            <w:hideMark/>
          </w:tcPr>
          <w:p w14:paraId="3D3F949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0.95</w:t>
            </w:r>
          </w:p>
        </w:tc>
        <w:tc>
          <w:tcPr>
            <w:tcW w:w="1170" w:type="dxa"/>
            <w:tcBorders>
              <w:top w:val="nil"/>
              <w:left w:val="nil"/>
              <w:bottom w:val="nil"/>
              <w:right w:val="nil"/>
            </w:tcBorders>
            <w:shd w:val="clear" w:color="auto" w:fill="auto"/>
            <w:vAlign w:val="center"/>
            <w:hideMark/>
          </w:tcPr>
          <w:p w14:paraId="4B33F77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0.07</w:t>
            </w:r>
          </w:p>
        </w:tc>
        <w:tc>
          <w:tcPr>
            <w:tcW w:w="900" w:type="dxa"/>
            <w:tcBorders>
              <w:top w:val="nil"/>
              <w:left w:val="nil"/>
              <w:bottom w:val="nil"/>
              <w:right w:val="nil"/>
            </w:tcBorders>
            <w:shd w:val="clear" w:color="auto" w:fill="auto"/>
            <w:vAlign w:val="center"/>
            <w:hideMark/>
          </w:tcPr>
          <w:p w14:paraId="23A85F5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0.86</w:t>
            </w:r>
          </w:p>
        </w:tc>
        <w:tc>
          <w:tcPr>
            <w:tcW w:w="1307" w:type="dxa"/>
            <w:tcBorders>
              <w:top w:val="nil"/>
              <w:left w:val="nil"/>
              <w:bottom w:val="nil"/>
              <w:right w:val="nil"/>
            </w:tcBorders>
            <w:shd w:val="clear" w:color="auto" w:fill="auto"/>
            <w:vAlign w:val="center"/>
            <w:hideMark/>
          </w:tcPr>
          <w:p w14:paraId="0D5DD29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nil"/>
              <w:right w:val="nil"/>
            </w:tcBorders>
            <w:shd w:val="clear" w:color="auto" w:fill="auto"/>
            <w:vAlign w:val="center"/>
            <w:hideMark/>
          </w:tcPr>
          <w:p w14:paraId="6365943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w:t>
            </w:r>
          </w:p>
        </w:tc>
        <w:tc>
          <w:tcPr>
            <w:tcW w:w="900" w:type="dxa"/>
            <w:tcBorders>
              <w:top w:val="nil"/>
              <w:left w:val="nil"/>
              <w:bottom w:val="nil"/>
              <w:right w:val="nil"/>
            </w:tcBorders>
            <w:shd w:val="clear" w:color="auto" w:fill="auto"/>
            <w:vAlign w:val="center"/>
            <w:hideMark/>
          </w:tcPr>
          <w:p w14:paraId="4AF50C1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0.33</w:t>
            </w:r>
          </w:p>
        </w:tc>
        <w:tc>
          <w:tcPr>
            <w:tcW w:w="1033" w:type="dxa"/>
            <w:tcBorders>
              <w:top w:val="nil"/>
              <w:left w:val="nil"/>
              <w:bottom w:val="nil"/>
              <w:right w:val="nil"/>
            </w:tcBorders>
            <w:shd w:val="clear" w:color="auto" w:fill="auto"/>
            <w:vAlign w:val="center"/>
            <w:hideMark/>
          </w:tcPr>
          <w:p w14:paraId="35DE2BC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1.74</w:t>
            </w:r>
          </w:p>
        </w:tc>
      </w:tr>
      <w:tr w:rsidR="00F22029" w:rsidRPr="00F22029" w14:paraId="5B1B4447"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2856DE23" w14:textId="5C4024C9"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roofErr w:type="spellEnd"/>
          </w:p>
        </w:tc>
        <w:tc>
          <w:tcPr>
            <w:tcW w:w="1080" w:type="dxa"/>
            <w:tcBorders>
              <w:top w:val="nil"/>
              <w:left w:val="nil"/>
              <w:bottom w:val="single" w:sz="4" w:space="0" w:color="auto"/>
              <w:right w:val="nil"/>
            </w:tcBorders>
            <w:shd w:val="clear" w:color="auto" w:fill="auto"/>
            <w:vAlign w:val="center"/>
            <w:hideMark/>
          </w:tcPr>
          <w:p w14:paraId="2794B8A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1.07</w:t>
            </w:r>
          </w:p>
        </w:tc>
        <w:tc>
          <w:tcPr>
            <w:tcW w:w="1170" w:type="dxa"/>
            <w:tcBorders>
              <w:top w:val="nil"/>
              <w:left w:val="nil"/>
              <w:bottom w:val="single" w:sz="4" w:space="0" w:color="auto"/>
              <w:right w:val="nil"/>
            </w:tcBorders>
            <w:shd w:val="clear" w:color="auto" w:fill="auto"/>
            <w:vAlign w:val="center"/>
            <w:hideMark/>
          </w:tcPr>
          <w:p w14:paraId="0F7C097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0.21</w:t>
            </w:r>
          </w:p>
        </w:tc>
        <w:tc>
          <w:tcPr>
            <w:tcW w:w="900" w:type="dxa"/>
            <w:tcBorders>
              <w:top w:val="nil"/>
              <w:left w:val="nil"/>
              <w:bottom w:val="single" w:sz="4" w:space="0" w:color="auto"/>
              <w:right w:val="nil"/>
            </w:tcBorders>
            <w:shd w:val="clear" w:color="auto" w:fill="auto"/>
            <w:vAlign w:val="center"/>
            <w:hideMark/>
          </w:tcPr>
          <w:p w14:paraId="2484530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1.17</w:t>
            </w:r>
          </w:p>
        </w:tc>
        <w:tc>
          <w:tcPr>
            <w:tcW w:w="1307" w:type="dxa"/>
            <w:tcBorders>
              <w:top w:val="nil"/>
              <w:left w:val="nil"/>
              <w:bottom w:val="single" w:sz="4" w:space="0" w:color="auto"/>
              <w:right w:val="nil"/>
            </w:tcBorders>
            <w:shd w:val="clear" w:color="auto" w:fill="auto"/>
            <w:vAlign w:val="center"/>
            <w:hideMark/>
          </w:tcPr>
          <w:p w14:paraId="0371245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0.12</w:t>
            </w:r>
          </w:p>
        </w:tc>
        <w:tc>
          <w:tcPr>
            <w:tcW w:w="1170" w:type="dxa"/>
            <w:tcBorders>
              <w:top w:val="nil"/>
              <w:left w:val="nil"/>
              <w:bottom w:val="single" w:sz="4" w:space="0" w:color="auto"/>
              <w:right w:val="nil"/>
            </w:tcBorders>
            <w:shd w:val="clear" w:color="auto" w:fill="auto"/>
            <w:vAlign w:val="center"/>
            <w:hideMark/>
          </w:tcPr>
          <w:p w14:paraId="268C8C7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w:t>
            </w:r>
          </w:p>
        </w:tc>
        <w:tc>
          <w:tcPr>
            <w:tcW w:w="900" w:type="dxa"/>
            <w:tcBorders>
              <w:top w:val="nil"/>
              <w:left w:val="nil"/>
              <w:bottom w:val="single" w:sz="4" w:space="0" w:color="auto"/>
              <w:right w:val="nil"/>
            </w:tcBorders>
            <w:shd w:val="clear" w:color="auto" w:fill="auto"/>
            <w:vAlign w:val="center"/>
            <w:hideMark/>
          </w:tcPr>
          <w:p w14:paraId="78F600D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0.34</w:t>
            </w:r>
          </w:p>
        </w:tc>
        <w:tc>
          <w:tcPr>
            <w:tcW w:w="1033" w:type="dxa"/>
            <w:tcBorders>
              <w:top w:val="nil"/>
              <w:left w:val="nil"/>
              <w:bottom w:val="single" w:sz="4" w:space="0" w:color="auto"/>
              <w:right w:val="nil"/>
            </w:tcBorders>
            <w:shd w:val="clear" w:color="auto" w:fill="auto"/>
            <w:vAlign w:val="center"/>
            <w:hideMark/>
          </w:tcPr>
          <w:p w14:paraId="108BB7E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2.04</w:t>
            </w:r>
          </w:p>
        </w:tc>
      </w:tr>
      <w:tr w:rsidR="00F22029" w:rsidRPr="00F22029" w14:paraId="37441CF2" w14:textId="77777777" w:rsidTr="00F22029">
        <w:trPr>
          <w:trHeight w:val="20"/>
        </w:trPr>
        <w:tc>
          <w:tcPr>
            <w:tcW w:w="1620" w:type="dxa"/>
            <w:tcBorders>
              <w:top w:val="nil"/>
              <w:left w:val="nil"/>
              <w:bottom w:val="nil"/>
              <w:right w:val="nil"/>
            </w:tcBorders>
            <w:shd w:val="clear" w:color="auto" w:fill="auto"/>
            <w:vAlign w:val="center"/>
            <w:hideMark/>
          </w:tcPr>
          <w:p w14:paraId="40174171"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UIRL</w:t>
            </w:r>
          </w:p>
        </w:tc>
        <w:tc>
          <w:tcPr>
            <w:tcW w:w="1080" w:type="dxa"/>
            <w:tcBorders>
              <w:top w:val="nil"/>
              <w:left w:val="nil"/>
              <w:bottom w:val="nil"/>
              <w:right w:val="nil"/>
            </w:tcBorders>
            <w:shd w:val="clear" w:color="auto" w:fill="auto"/>
            <w:vAlign w:val="center"/>
            <w:hideMark/>
          </w:tcPr>
          <w:p w14:paraId="57366A3C"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5D9665FF"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6DD3DE8C"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740D84D0"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45AD0564"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19B4A17A"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41A3781F"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20AB5988" w14:textId="77777777" w:rsidTr="00F22029">
        <w:trPr>
          <w:trHeight w:val="20"/>
        </w:trPr>
        <w:tc>
          <w:tcPr>
            <w:tcW w:w="1620" w:type="dxa"/>
            <w:tcBorders>
              <w:top w:val="nil"/>
              <w:left w:val="nil"/>
              <w:bottom w:val="nil"/>
              <w:right w:val="nil"/>
            </w:tcBorders>
            <w:shd w:val="clear" w:color="auto" w:fill="auto"/>
            <w:vAlign w:val="bottom"/>
            <w:hideMark/>
          </w:tcPr>
          <w:p w14:paraId="4B174808" w14:textId="7C7D2DE7"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roofErr w:type="spellEnd"/>
          </w:p>
        </w:tc>
        <w:tc>
          <w:tcPr>
            <w:tcW w:w="1080" w:type="dxa"/>
            <w:tcBorders>
              <w:top w:val="nil"/>
              <w:left w:val="nil"/>
              <w:bottom w:val="nil"/>
              <w:right w:val="nil"/>
            </w:tcBorders>
            <w:shd w:val="clear" w:color="auto" w:fill="auto"/>
            <w:vAlign w:val="center"/>
            <w:hideMark/>
          </w:tcPr>
          <w:p w14:paraId="573325C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1.19</w:t>
            </w:r>
          </w:p>
        </w:tc>
        <w:tc>
          <w:tcPr>
            <w:tcW w:w="1170" w:type="dxa"/>
            <w:tcBorders>
              <w:top w:val="nil"/>
              <w:left w:val="nil"/>
              <w:bottom w:val="nil"/>
              <w:right w:val="nil"/>
            </w:tcBorders>
            <w:shd w:val="clear" w:color="auto" w:fill="auto"/>
            <w:vAlign w:val="center"/>
            <w:hideMark/>
          </w:tcPr>
          <w:p w14:paraId="603C6EEC"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0.04</w:t>
            </w:r>
          </w:p>
        </w:tc>
        <w:tc>
          <w:tcPr>
            <w:tcW w:w="900" w:type="dxa"/>
            <w:tcBorders>
              <w:top w:val="nil"/>
              <w:left w:val="nil"/>
              <w:bottom w:val="nil"/>
              <w:right w:val="nil"/>
            </w:tcBorders>
            <w:shd w:val="clear" w:color="auto" w:fill="auto"/>
            <w:vAlign w:val="center"/>
            <w:hideMark/>
          </w:tcPr>
          <w:p w14:paraId="09783FB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1.36</w:t>
            </w:r>
          </w:p>
        </w:tc>
        <w:tc>
          <w:tcPr>
            <w:tcW w:w="1307" w:type="dxa"/>
            <w:tcBorders>
              <w:top w:val="nil"/>
              <w:left w:val="nil"/>
              <w:bottom w:val="nil"/>
              <w:right w:val="nil"/>
            </w:tcBorders>
            <w:shd w:val="clear" w:color="auto" w:fill="auto"/>
            <w:vAlign w:val="center"/>
            <w:hideMark/>
          </w:tcPr>
          <w:p w14:paraId="6530D2C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0.06</w:t>
            </w:r>
          </w:p>
        </w:tc>
        <w:tc>
          <w:tcPr>
            <w:tcW w:w="1170" w:type="dxa"/>
            <w:tcBorders>
              <w:top w:val="nil"/>
              <w:left w:val="nil"/>
              <w:bottom w:val="nil"/>
              <w:right w:val="nil"/>
            </w:tcBorders>
            <w:shd w:val="clear" w:color="auto" w:fill="auto"/>
            <w:vAlign w:val="center"/>
            <w:hideMark/>
          </w:tcPr>
          <w:p w14:paraId="1D12F5D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0.27</w:t>
            </w:r>
          </w:p>
        </w:tc>
        <w:tc>
          <w:tcPr>
            <w:tcW w:w="900" w:type="dxa"/>
            <w:tcBorders>
              <w:top w:val="nil"/>
              <w:left w:val="nil"/>
              <w:bottom w:val="nil"/>
              <w:right w:val="nil"/>
            </w:tcBorders>
            <w:shd w:val="clear" w:color="auto" w:fill="auto"/>
            <w:vAlign w:val="center"/>
            <w:hideMark/>
          </w:tcPr>
          <w:p w14:paraId="7B6DC88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0.75</w:t>
            </w:r>
          </w:p>
        </w:tc>
        <w:tc>
          <w:tcPr>
            <w:tcW w:w="1033" w:type="dxa"/>
            <w:tcBorders>
              <w:top w:val="nil"/>
              <w:left w:val="nil"/>
              <w:bottom w:val="nil"/>
              <w:right w:val="nil"/>
            </w:tcBorders>
            <w:shd w:val="clear" w:color="auto" w:fill="auto"/>
            <w:vAlign w:val="center"/>
            <w:hideMark/>
          </w:tcPr>
          <w:p w14:paraId="3DB3400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2.01</w:t>
            </w:r>
          </w:p>
        </w:tc>
      </w:tr>
      <w:tr w:rsidR="00F22029" w:rsidRPr="00F22029" w14:paraId="40053424" w14:textId="77777777" w:rsidTr="00F22029">
        <w:trPr>
          <w:trHeight w:val="20"/>
        </w:trPr>
        <w:tc>
          <w:tcPr>
            <w:tcW w:w="1620" w:type="dxa"/>
            <w:tcBorders>
              <w:top w:val="nil"/>
              <w:left w:val="nil"/>
              <w:bottom w:val="nil"/>
              <w:right w:val="nil"/>
            </w:tcBorders>
            <w:shd w:val="clear" w:color="auto" w:fill="auto"/>
            <w:vAlign w:val="bottom"/>
            <w:hideMark/>
          </w:tcPr>
          <w:p w14:paraId="689670D9" w14:textId="493EE767"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roofErr w:type="spellEnd"/>
          </w:p>
        </w:tc>
        <w:tc>
          <w:tcPr>
            <w:tcW w:w="1080" w:type="dxa"/>
            <w:tcBorders>
              <w:top w:val="nil"/>
              <w:left w:val="nil"/>
              <w:bottom w:val="nil"/>
              <w:right w:val="nil"/>
            </w:tcBorders>
            <w:shd w:val="clear" w:color="auto" w:fill="auto"/>
            <w:vAlign w:val="center"/>
            <w:hideMark/>
          </w:tcPr>
          <w:p w14:paraId="6E7428B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1.48</w:t>
            </w:r>
          </w:p>
        </w:tc>
        <w:tc>
          <w:tcPr>
            <w:tcW w:w="1170" w:type="dxa"/>
            <w:tcBorders>
              <w:top w:val="nil"/>
              <w:left w:val="nil"/>
              <w:bottom w:val="nil"/>
              <w:right w:val="nil"/>
            </w:tcBorders>
            <w:shd w:val="clear" w:color="auto" w:fill="auto"/>
            <w:vAlign w:val="center"/>
            <w:hideMark/>
          </w:tcPr>
          <w:p w14:paraId="794C012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0.02</w:t>
            </w:r>
          </w:p>
        </w:tc>
        <w:tc>
          <w:tcPr>
            <w:tcW w:w="900" w:type="dxa"/>
            <w:tcBorders>
              <w:top w:val="nil"/>
              <w:left w:val="nil"/>
              <w:bottom w:val="nil"/>
              <w:right w:val="nil"/>
            </w:tcBorders>
            <w:shd w:val="clear" w:color="auto" w:fill="auto"/>
            <w:vAlign w:val="center"/>
            <w:hideMark/>
          </w:tcPr>
          <w:p w14:paraId="73D5000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1.51</w:t>
            </w:r>
          </w:p>
        </w:tc>
        <w:tc>
          <w:tcPr>
            <w:tcW w:w="1307" w:type="dxa"/>
            <w:tcBorders>
              <w:top w:val="nil"/>
              <w:left w:val="nil"/>
              <w:bottom w:val="nil"/>
              <w:right w:val="nil"/>
            </w:tcBorders>
            <w:shd w:val="clear" w:color="auto" w:fill="auto"/>
            <w:vAlign w:val="center"/>
            <w:hideMark/>
          </w:tcPr>
          <w:p w14:paraId="4D6EAB5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nil"/>
              <w:right w:val="nil"/>
            </w:tcBorders>
            <w:shd w:val="clear" w:color="auto" w:fill="auto"/>
            <w:vAlign w:val="center"/>
            <w:hideMark/>
          </w:tcPr>
          <w:p w14:paraId="29AFF54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0.23</w:t>
            </w:r>
          </w:p>
        </w:tc>
        <w:tc>
          <w:tcPr>
            <w:tcW w:w="900" w:type="dxa"/>
            <w:tcBorders>
              <w:top w:val="nil"/>
              <w:left w:val="nil"/>
              <w:bottom w:val="nil"/>
              <w:right w:val="nil"/>
            </w:tcBorders>
            <w:shd w:val="clear" w:color="auto" w:fill="auto"/>
            <w:vAlign w:val="center"/>
            <w:hideMark/>
          </w:tcPr>
          <w:p w14:paraId="5E60B7D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0.98</w:t>
            </w:r>
          </w:p>
        </w:tc>
        <w:tc>
          <w:tcPr>
            <w:tcW w:w="1033" w:type="dxa"/>
            <w:tcBorders>
              <w:top w:val="nil"/>
              <w:left w:val="nil"/>
              <w:bottom w:val="nil"/>
              <w:right w:val="nil"/>
            </w:tcBorders>
            <w:shd w:val="clear" w:color="auto" w:fill="auto"/>
            <w:vAlign w:val="center"/>
            <w:hideMark/>
          </w:tcPr>
          <w:p w14:paraId="3F79D5A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2.08</w:t>
            </w:r>
          </w:p>
        </w:tc>
      </w:tr>
      <w:tr w:rsidR="00F22029" w:rsidRPr="00F22029" w14:paraId="7FD36040" w14:textId="77777777" w:rsidTr="00F22029">
        <w:trPr>
          <w:trHeight w:val="20"/>
        </w:trPr>
        <w:tc>
          <w:tcPr>
            <w:tcW w:w="1620" w:type="dxa"/>
            <w:tcBorders>
              <w:top w:val="nil"/>
              <w:left w:val="nil"/>
              <w:bottom w:val="single" w:sz="4" w:space="0" w:color="auto"/>
              <w:right w:val="nil"/>
            </w:tcBorders>
            <w:shd w:val="clear" w:color="auto" w:fill="auto"/>
            <w:vAlign w:val="bottom"/>
            <w:hideMark/>
          </w:tcPr>
          <w:p w14:paraId="22AE1AD4" w14:textId="753561B8"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roofErr w:type="spellEnd"/>
          </w:p>
        </w:tc>
        <w:tc>
          <w:tcPr>
            <w:tcW w:w="1080" w:type="dxa"/>
            <w:tcBorders>
              <w:top w:val="nil"/>
              <w:left w:val="nil"/>
              <w:bottom w:val="single" w:sz="4" w:space="0" w:color="auto"/>
              <w:right w:val="nil"/>
            </w:tcBorders>
            <w:shd w:val="clear" w:color="auto" w:fill="auto"/>
            <w:vAlign w:val="center"/>
            <w:hideMark/>
          </w:tcPr>
          <w:p w14:paraId="0C47F10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1.77</w:t>
            </w:r>
          </w:p>
        </w:tc>
        <w:tc>
          <w:tcPr>
            <w:tcW w:w="1170" w:type="dxa"/>
            <w:tcBorders>
              <w:top w:val="nil"/>
              <w:left w:val="nil"/>
              <w:bottom w:val="single" w:sz="4" w:space="0" w:color="auto"/>
              <w:right w:val="nil"/>
            </w:tcBorders>
            <w:shd w:val="clear" w:color="auto" w:fill="auto"/>
            <w:vAlign w:val="center"/>
            <w:hideMark/>
          </w:tcPr>
          <w:p w14:paraId="3EF5CA3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0.05</w:t>
            </w:r>
          </w:p>
        </w:tc>
        <w:tc>
          <w:tcPr>
            <w:tcW w:w="900" w:type="dxa"/>
            <w:tcBorders>
              <w:top w:val="nil"/>
              <w:left w:val="nil"/>
              <w:bottom w:val="single" w:sz="4" w:space="0" w:color="auto"/>
              <w:right w:val="nil"/>
            </w:tcBorders>
            <w:shd w:val="clear" w:color="auto" w:fill="auto"/>
            <w:vAlign w:val="center"/>
            <w:hideMark/>
          </w:tcPr>
          <w:p w14:paraId="765AAC4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1.63</w:t>
            </w:r>
          </w:p>
        </w:tc>
        <w:tc>
          <w:tcPr>
            <w:tcW w:w="1307" w:type="dxa"/>
            <w:tcBorders>
              <w:top w:val="nil"/>
              <w:left w:val="nil"/>
              <w:bottom w:val="single" w:sz="4" w:space="0" w:color="auto"/>
              <w:right w:val="nil"/>
            </w:tcBorders>
            <w:shd w:val="clear" w:color="auto" w:fill="auto"/>
            <w:vAlign w:val="center"/>
            <w:hideMark/>
          </w:tcPr>
          <w:p w14:paraId="0F9081B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0.08</w:t>
            </w:r>
          </w:p>
        </w:tc>
        <w:tc>
          <w:tcPr>
            <w:tcW w:w="1170" w:type="dxa"/>
            <w:tcBorders>
              <w:top w:val="nil"/>
              <w:left w:val="nil"/>
              <w:bottom w:val="single" w:sz="4" w:space="0" w:color="auto"/>
              <w:right w:val="nil"/>
            </w:tcBorders>
            <w:shd w:val="clear" w:color="auto" w:fill="auto"/>
            <w:vAlign w:val="center"/>
            <w:hideMark/>
          </w:tcPr>
          <w:p w14:paraId="35CCA2B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0.23</w:t>
            </w:r>
          </w:p>
        </w:tc>
        <w:tc>
          <w:tcPr>
            <w:tcW w:w="900" w:type="dxa"/>
            <w:tcBorders>
              <w:top w:val="nil"/>
              <w:left w:val="nil"/>
              <w:bottom w:val="single" w:sz="4" w:space="0" w:color="auto"/>
              <w:right w:val="nil"/>
            </w:tcBorders>
            <w:shd w:val="clear" w:color="auto" w:fill="auto"/>
            <w:vAlign w:val="center"/>
            <w:hideMark/>
          </w:tcPr>
          <w:p w14:paraId="068C3063"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1.11</w:t>
            </w:r>
          </w:p>
        </w:tc>
        <w:tc>
          <w:tcPr>
            <w:tcW w:w="1033" w:type="dxa"/>
            <w:tcBorders>
              <w:top w:val="nil"/>
              <w:left w:val="nil"/>
              <w:bottom w:val="single" w:sz="4" w:space="0" w:color="auto"/>
              <w:right w:val="nil"/>
            </w:tcBorders>
            <w:shd w:val="clear" w:color="auto" w:fill="auto"/>
            <w:vAlign w:val="center"/>
            <w:hideMark/>
          </w:tcPr>
          <w:p w14:paraId="4B2905E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2.16</w:t>
            </w:r>
          </w:p>
        </w:tc>
      </w:tr>
      <w:tr w:rsidR="00F22029" w:rsidRPr="00F22029" w14:paraId="28C00148" w14:textId="77777777" w:rsidTr="00F22029">
        <w:trPr>
          <w:trHeight w:val="20"/>
        </w:trPr>
        <w:tc>
          <w:tcPr>
            <w:tcW w:w="1620" w:type="dxa"/>
            <w:tcBorders>
              <w:top w:val="nil"/>
              <w:left w:val="nil"/>
              <w:bottom w:val="nil"/>
              <w:right w:val="nil"/>
            </w:tcBorders>
            <w:shd w:val="clear" w:color="auto" w:fill="auto"/>
            <w:vAlign w:val="center"/>
            <w:hideMark/>
          </w:tcPr>
          <w:p w14:paraId="6B207D72" w14:textId="77777777" w:rsidR="00F22029" w:rsidRPr="009A2F20" w:rsidRDefault="00F22029" w:rsidP="00F22029">
            <w:pPr>
              <w:spacing w:before="0" w:after="0"/>
              <w:rPr>
                <w:rFonts w:ascii="Times" w:eastAsia="Times New Roman" w:hAnsi="Times" w:cs="Times"/>
                <w:bCs/>
                <w:color w:val="000000"/>
              </w:rPr>
            </w:pPr>
            <w:r w:rsidRPr="009A2F20">
              <w:rPr>
                <w:rFonts w:ascii="Times" w:eastAsia="Times New Roman" w:hAnsi="Times" w:cs="Times"/>
                <w:bCs/>
                <w:color w:val="000000"/>
              </w:rPr>
              <w:t>WCB</w:t>
            </w:r>
          </w:p>
        </w:tc>
        <w:tc>
          <w:tcPr>
            <w:tcW w:w="1080" w:type="dxa"/>
            <w:tcBorders>
              <w:top w:val="nil"/>
              <w:left w:val="nil"/>
              <w:bottom w:val="nil"/>
              <w:right w:val="nil"/>
            </w:tcBorders>
            <w:shd w:val="clear" w:color="auto" w:fill="auto"/>
            <w:vAlign w:val="center"/>
            <w:hideMark/>
          </w:tcPr>
          <w:p w14:paraId="5879648A" w14:textId="77777777" w:rsidR="00F22029" w:rsidRPr="00F22029" w:rsidRDefault="00F22029" w:rsidP="00F22029">
            <w:pPr>
              <w:spacing w:before="0" w:after="0"/>
              <w:rPr>
                <w:rFonts w:ascii="Times" w:eastAsia="Times New Roman" w:hAnsi="Times" w:cs="Times"/>
                <w:b/>
                <w:bCs/>
                <w:color w:val="000000"/>
              </w:rPr>
            </w:pPr>
          </w:p>
        </w:tc>
        <w:tc>
          <w:tcPr>
            <w:tcW w:w="1170" w:type="dxa"/>
            <w:tcBorders>
              <w:top w:val="nil"/>
              <w:left w:val="nil"/>
              <w:bottom w:val="nil"/>
              <w:right w:val="nil"/>
            </w:tcBorders>
            <w:shd w:val="clear" w:color="auto" w:fill="auto"/>
            <w:vAlign w:val="center"/>
            <w:hideMark/>
          </w:tcPr>
          <w:p w14:paraId="4412F227"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25E08ADA" w14:textId="77777777" w:rsidR="00F22029" w:rsidRPr="00F22029" w:rsidRDefault="00F22029" w:rsidP="00F22029">
            <w:pPr>
              <w:spacing w:before="0" w:after="0"/>
              <w:jc w:val="center"/>
              <w:rPr>
                <w:rFonts w:ascii="Times New Roman" w:eastAsia="Times New Roman" w:hAnsi="Times New Roman"/>
                <w:sz w:val="20"/>
                <w:szCs w:val="20"/>
              </w:rPr>
            </w:pPr>
          </w:p>
        </w:tc>
        <w:tc>
          <w:tcPr>
            <w:tcW w:w="1307" w:type="dxa"/>
            <w:tcBorders>
              <w:top w:val="nil"/>
              <w:left w:val="nil"/>
              <w:bottom w:val="nil"/>
              <w:right w:val="nil"/>
            </w:tcBorders>
            <w:shd w:val="clear" w:color="auto" w:fill="auto"/>
            <w:vAlign w:val="center"/>
            <w:hideMark/>
          </w:tcPr>
          <w:p w14:paraId="323B8804" w14:textId="77777777" w:rsidR="00F22029" w:rsidRPr="00F22029" w:rsidRDefault="00F22029" w:rsidP="00F22029">
            <w:pPr>
              <w:spacing w:before="0" w:after="0"/>
              <w:jc w:val="center"/>
              <w:rPr>
                <w:rFonts w:ascii="Times New Roman" w:eastAsia="Times New Roman" w:hAnsi="Times New Roman"/>
                <w:sz w:val="20"/>
                <w:szCs w:val="20"/>
              </w:rPr>
            </w:pPr>
          </w:p>
        </w:tc>
        <w:tc>
          <w:tcPr>
            <w:tcW w:w="1170" w:type="dxa"/>
            <w:tcBorders>
              <w:top w:val="nil"/>
              <w:left w:val="nil"/>
              <w:bottom w:val="nil"/>
              <w:right w:val="nil"/>
            </w:tcBorders>
            <w:shd w:val="clear" w:color="auto" w:fill="auto"/>
            <w:vAlign w:val="center"/>
            <w:hideMark/>
          </w:tcPr>
          <w:p w14:paraId="30DDCB7C" w14:textId="77777777" w:rsidR="00F22029" w:rsidRPr="00F22029" w:rsidRDefault="00F22029" w:rsidP="00F22029">
            <w:pPr>
              <w:spacing w:before="0" w:after="0"/>
              <w:jc w:val="center"/>
              <w:rPr>
                <w:rFonts w:ascii="Times New Roman" w:eastAsia="Times New Roman" w:hAnsi="Times New Roman"/>
                <w:sz w:val="20"/>
                <w:szCs w:val="20"/>
              </w:rPr>
            </w:pPr>
          </w:p>
        </w:tc>
        <w:tc>
          <w:tcPr>
            <w:tcW w:w="900" w:type="dxa"/>
            <w:tcBorders>
              <w:top w:val="nil"/>
              <w:left w:val="nil"/>
              <w:bottom w:val="nil"/>
              <w:right w:val="nil"/>
            </w:tcBorders>
            <w:shd w:val="clear" w:color="auto" w:fill="auto"/>
            <w:vAlign w:val="center"/>
            <w:hideMark/>
          </w:tcPr>
          <w:p w14:paraId="47D41935" w14:textId="77777777" w:rsidR="00F22029" w:rsidRPr="00F22029" w:rsidRDefault="00F22029" w:rsidP="00F22029">
            <w:pPr>
              <w:spacing w:before="0" w:after="0"/>
              <w:jc w:val="center"/>
              <w:rPr>
                <w:rFonts w:ascii="Times New Roman" w:eastAsia="Times New Roman" w:hAnsi="Times New Roman"/>
                <w:sz w:val="20"/>
                <w:szCs w:val="20"/>
              </w:rPr>
            </w:pPr>
          </w:p>
        </w:tc>
        <w:tc>
          <w:tcPr>
            <w:tcW w:w="1033" w:type="dxa"/>
            <w:tcBorders>
              <w:top w:val="nil"/>
              <w:left w:val="nil"/>
              <w:bottom w:val="nil"/>
              <w:right w:val="nil"/>
            </w:tcBorders>
            <w:shd w:val="clear" w:color="auto" w:fill="auto"/>
            <w:vAlign w:val="center"/>
            <w:hideMark/>
          </w:tcPr>
          <w:p w14:paraId="2ED7D2D5" w14:textId="77777777" w:rsidR="00F22029" w:rsidRPr="00F22029" w:rsidRDefault="00F22029" w:rsidP="00F22029">
            <w:pPr>
              <w:spacing w:before="0" w:after="0"/>
              <w:jc w:val="center"/>
              <w:rPr>
                <w:rFonts w:ascii="Times New Roman" w:eastAsia="Times New Roman" w:hAnsi="Times New Roman"/>
                <w:sz w:val="20"/>
                <w:szCs w:val="20"/>
              </w:rPr>
            </w:pPr>
          </w:p>
        </w:tc>
      </w:tr>
      <w:tr w:rsidR="00F22029" w:rsidRPr="00F22029" w14:paraId="3011CFC7" w14:textId="77777777" w:rsidTr="00F22029">
        <w:trPr>
          <w:trHeight w:val="20"/>
        </w:trPr>
        <w:tc>
          <w:tcPr>
            <w:tcW w:w="1620" w:type="dxa"/>
            <w:tcBorders>
              <w:top w:val="nil"/>
              <w:left w:val="nil"/>
              <w:bottom w:val="nil"/>
              <w:right w:val="nil"/>
            </w:tcBorders>
            <w:shd w:val="clear" w:color="auto" w:fill="auto"/>
            <w:vAlign w:val="bottom"/>
            <w:hideMark/>
          </w:tcPr>
          <w:p w14:paraId="68FE0111" w14:textId="749FBBA3"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min</w:t>
            </w:r>
            <w:proofErr w:type="spellEnd"/>
          </w:p>
        </w:tc>
        <w:tc>
          <w:tcPr>
            <w:tcW w:w="1080" w:type="dxa"/>
            <w:tcBorders>
              <w:top w:val="nil"/>
              <w:left w:val="nil"/>
              <w:bottom w:val="nil"/>
              <w:right w:val="nil"/>
            </w:tcBorders>
            <w:shd w:val="clear" w:color="auto" w:fill="auto"/>
            <w:vAlign w:val="center"/>
            <w:hideMark/>
          </w:tcPr>
          <w:p w14:paraId="737BE82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1.84</w:t>
            </w:r>
          </w:p>
        </w:tc>
        <w:tc>
          <w:tcPr>
            <w:tcW w:w="1170" w:type="dxa"/>
            <w:tcBorders>
              <w:top w:val="nil"/>
              <w:left w:val="nil"/>
              <w:bottom w:val="nil"/>
              <w:right w:val="nil"/>
            </w:tcBorders>
            <w:shd w:val="clear" w:color="auto" w:fill="auto"/>
            <w:vAlign w:val="center"/>
            <w:hideMark/>
          </w:tcPr>
          <w:p w14:paraId="738701F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0.42</w:t>
            </w:r>
          </w:p>
        </w:tc>
        <w:tc>
          <w:tcPr>
            <w:tcW w:w="900" w:type="dxa"/>
            <w:tcBorders>
              <w:top w:val="nil"/>
              <w:left w:val="nil"/>
              <w:bottom w:val="nil"/>
              <w:right w:val="nil"/>
            </w:tcBorders>
            <w:shd w:val="clear" w:color="auto" w:fill="auto"/>
            <w:vAlign w:val="center"/>
            <w:hideMark/>
          </w:tcPr>
          <w:p w14:paraId="1D63C8F0"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1.58</w:t>
            </w:r>
          </w:p>
        </w:tc>
        <w:tc>
          <w:tcPr>
            <w:tcW w:w="1307" w:type="dxa"/>
            <w:tcBorders>
              <w:top w:val="nil"/>
              <w:left w:val="nil"/>
              <w:bottom w:val="nil"/>
              <w:right w:val="nil"/>
            </w:tcBorders>
            <w:shd w:val="clear" w:color="auto" w:fill="auto"/>
            <w:vAlign w:val="center"/>
            <w:hideMark/>
          </w:tcPr>
          <w:p w14:paraId="18204F1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0.11</w:t>
            </w:r>
          </w:p>
        </w:tc>
        <w:tc>
          <w:tcPr>
            <w:tcW w:w="1170" w:type="dxa"/>
            <w:tcBorders>
              <w:top w:val="nil"/>
              <w:left w:val="nil"/>
              <w:bottom w:val="nil"/>
              <w:right w:val="nil"/>
            </w:tcBorders>
            <w:shd w:val="clear" w:color="auto" w:fill="auto"/>
            <w:vAlign w:val="center"/>
            <w:hideMark/>
          </w:tcPr>
          <w:p w14:paraId="2A861BA4"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0.34</w:t>
            </w:r>
          </w:p>
        </w:tc>
        <w:tc>
          <w:tcPr>
            <w:tcW w:w="900" w:type="dxa"/>
            <w:tcBorders>
              <w:top w:val="nil"/>
              <w:left w:val="nil"/>
              <w:bottom w:val="nil"/>
              <w:right w:val="nil"/>
            </w:tcBorders>
            <w:shd w:val="clear" w:color="auto" w:fill="auto"/>
            <w:vAlign w:val="center"/>
            <w:hideMark/>
          </w:tcPr>
          <w:p w14:paraId="75DF1B98"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0.78</w:t>
            </w:r>
          </w:p>
        </w:tc>
        <w:tc>
          <w:tcPr>
            <w:tcW w:w="1033" w:type="dxa"/>
            <w:tcBorders>
              <w:top w:val="nil"/>
              <w:left w:val="nil"/>
              <w:bottom w:val="nil"/>
              <w:right w:val="nil"/>
            </w:tcBorders>
            <w:shd w:val="clear" w:color="auto" w:fill="auto"/>
            <w:vAlign w:val="center"/>
            <w:hideMark/>
          </w:tcPr>
          <w:p w14:paraId="0B329F31"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2.29</w:t>
            </w:r>
          </w:p>
        </w:tc>
      </w:tr>
      <w:tr w:rsidR="00F22029" w:rsidRPr="00F22029" w14:paraId="67C32EDA" w14:textId="77777777" w:rsidTr="00F22029">
        <w:trPr>
          <w:trHeight w:val="20"/>
        </w:trPr>
        <w:tc>
          <w:tcPr>
            <w:tcW w:w="1620" w:type="dxa"/>
            <w:tcBorders>
              <w:top w:val="nil"/>
              <w:left w:val="nil"/>
              <w:bottom w:val="nil"/>
              <w:right w:val="nil"/>
            </w:tcBorders>
            <w:shd w:val="clear" w:color="auto" w:fill="auto"/>
            <w:vAlign w:val="bottom"/>
            <w:hideMark/>
          </w:tcPr>
          <w:p w14:paraId="365CC8E1" w14:textId="0668488F"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w:t>
            </w:r>
            <w:r>
              <w:rPr>
                <w:rFonts w:ascii="Times" w:eastAsia="Times New Roman" w:hAnsi="Times" w:cs="Times"/>
                <w:i/>
                <w:iCs/>
                <w:color w:val="000000"/>
                <w:vertAlign w:val="subscript"/>
              </w:rPr>
              <w:t>,</w:t>
            </w:r>
            <w:r w:rsidRPr="00F22029">
              <w:rPr>
                <w:rFonts w:ascii="Times" w:eastAsia="Times New Roman" w:hAnsi="Times" w:cs="Times"/>
                <w:i/>
                <w:iCs/>
                <w:color w:val="000000"/>
                <w:vertAlign w:val="subscript"/>
              </w:rPr>
              <w:t>med</w:t>
            </w:r>
            <w:proofErr w:type="spellEnd"/>
          </w:p>
        </w:tc>
        <w:tc>
          <w:tcPr>
            <w:tcW w:w="1080" w:type="dxa"/>
            <w:tcBorders>
              <w:top w:val="nil"/>
              <w:left w:val="nil"/>
              <w:bottom w:val="nil"/>
              <w:right w:val="nil"/>
            </w:tcBorders>
            <w:shd w:val="clear" w:color="auto" w:fill="auto"/>
            <w:vAlign w:val="center"/>
            <w:hideMark/>
          </w:tcPr>
          <w:p w14:paraId="2093336F"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2.17</w:t>
            </w:r>
          </w:p>
        </w:tc>
        <w:tc>
          <w:tcPr>
            <w:tcW w:w="1170" w:type="dxa"/>
            <w:tcBorders>
              <w:top w:val="nil"/>
              <w:left w:val="nil"/>
              <w:bottom w:val="nil"/>
              <w:right w:val="nil"/>
            </w:tcBorders>
            <w:shd w:val="clear" w:color="auto" w:fill="auto"/>
            <w:vAlign w:val="center"/>
            <w:hideMark/>
          </w:tcPr>
          <w:p w14:paraId="4A28FF0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0.22</w:t>
            </w:r>
          </w:p>
        </w:tc>
        <w:tc>
          <w:tcPr>
            <w:tcW w:w="900" w:type="dxa"/>
            <w:tcBorders>
              <w:top w:val="nil"/>
              <w:left w:val="nil"/>
              <w:bottom w:val="nil"/>
              <w:right w:val="nil"/>
            </w:tcBorders>
            <w:shd w:val="clear" w:color="auto" w:fill="auto"/>
            <w:vAlign w:val="center"/>
            <w:hideMark/>
          </w:tcPr>
          <w:p w14:paraId="21CD1B0B"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1.96</w:t>
            </w:r>
          </w:p>
        </w:tc>
        <w:tc>
          <w:tcPr>
            <w:tcW w:w="1307" w:type="dxa"/>
            <w:tcBorders>
              <w:top w:val="nil"/>
              <w:left w:val="nil"/>
              <w:bottom w:val="nil"/>
              <w:right w:val="nil"/>
            </w:tcBorders>
            <w:shd w:val="clear" w:color="auto" w:fill="auto"/>
            <w:vAlign w:val="center"/>
            <w:hideMark/>
          </w:tcPr>
          <w:p w14:paraId="54934ADD"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w:t>
            </w:r>
          </w:p>
        </w:tc>
        <w:tc>
          <w:tcPr>
            <w:tcW w:w="1170" w:type="dxa"/>
            <w:tcBorders>
              <w:top w:val="nil"/>
              <w:left w:val="nil"/>
              <w:bottom w:val="nil"/>
              <w:right w:val="nil"/>
            </w:tcBorders>
            <w:shd w:val="clear" w:color="auto" w:fill="auto"/>
            <w:vAlign w:val="center"/>
            <w:hideMark/>
          </w:tcPr>
          <w:p w14:paraId="31ABE045"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0.31</w:t>
            </w:r>
          </w:p>
        </w:tc>
        <w:tc>
          <w:tcPr>
            <w:tcW w:w="900" w:type="dxa"/>
            <w:tcBorders>
              <w:top w:val="nil"/>
              <w:left w:val="nil"/>
              <w:bottom w:val="nil"/>
              <w:right w:val="nil"/>
            </w:tcBorders>
            <w:shd w:val="clear" w:color="auto" w:fill="auto"/>
            <w:vAlign w:val="center"/>
            <w:hideMark/>
          </w:tcPr>
          <w:p w14:paraId="29C784B2"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1.51</w:t>
            </w:r>
          </w:p>
        </w:tc>
        <w:tc>
          <w:tcPr>
            <w:tcW w:w="1033" w:type="dxa"/>
            <w:tcBorders>
              <w:top w:val="nil"/>
              <w:left w:val="nil"/>
              <w:bottom w:val="nil"/>
              <w:right w:val="nil"/>
            </w:tcBorders>
            <w:shd w:val="clear" w:color="auto" w:fill="auto"/>
            <w:vAlign w:val="center"/>
            <w:hideMark/>
          </w:tcPr>
          <w:p w14:paraId="663A5B08"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2.51</w:t>
            </w:r>
          </w:p>
        </w:tc>
      </w:tr>
      <w:tr w:rsidR="00F22029" w:rsidRPr="00F22029" w14:paraId="7041F62A" w14:textId="77777777" w:rsidTr="00F22029">
        <w:trPr>
          <w:trHeight w:val="20"/>
        </w:trPr>
        <w:tc>
          <w:tcPr>
            <w:tcW w:w="1620" w:type="dxa"/>
            <w:tcBorders>
              <w:top w:val="nil"/>
              <w:left w:val="nil"/>
              <w:bottom w:val="single" w:sz="8" w:space="0" w:color="000000"/>
              <w:right w:val="nil"/>
            </w:tcBorders>
            <w:shd w:val="clear" w:color="auto" w:fill="auto"/>
            <w:vAlign w:val="bottom"/>
            <w:hideMark/>
          </w:tcPr>
          <w:p w14:paraId="45E93F15" w14:textId="45D33C5D" w:rsidR="00F22029" w:rsidRPr="00F22029" w:rsidRDefault="00F22029" w:rsidP="00F22029">
            <w:pPr>
              <w:spacing w:before="0" w:after="0"/>
              <w:ind w:firstLineChars="100" w:firstLine="240"/>
              <w:rPr>
                <w:rFonts w:ascii="Times" w:eastAsia="Times New Roman" w:hAnsi="Times" w:cs="Times"/>
                <w:i/>
                <w:iCs/>
                <w:color w:val="000000"/>
              </w:rPr>
            </w:pPr>
            <w:proofErr w:type="spellStart"/>
            <w:r w:rsidRPr="00F22029">
              <w:rPr>
                <w:rFonts w:ascii="Times" w:eastAsia="Times New Roman" w:hAnsi="Times" w:cs="Times"/>
                <w:i/>
                <w:iCs/>
                <w:color w:val="000000"/>
              </w:rPr>
              <w:t>Z</w:t>
            </w:r>
            <w:r w:rsidRPr="00F22029">
              <w:rPr>
                <w:rFonts w:ascii="Times" w:eastAsia="Times New Roman" w:hAnsi="Times" w:cs="Times"/>
                <w:i/>
                <w:iCs/>
                <w:color w:val="000000"/>
                <w:vertAlign w:val="subscript"/>
              </w:rPr>
              <w:t>c,max</w:t>
            </w:r>
            <w:proofErr w:type="spellEnd"/>
          </w:p>
        </w:tc>
        <w:tc>
          <w:tcPr>
            <w:tcW w:w="1080" w:type="dxa"/>
            <w:tcBorders>
              <w:top w:val="nil"/>
              <w:left w:val="nil"/>
              <w:bottom w:val="nil"/>
              <w:right w:val="nil"/>
            </w:tcBorders>
            <w:shd w:val="clear" w:color="auto" w:fill="auto"/>
            <w:vAlign w:val="center"/>
            <w:hideMark/>
          </w:tcPr>
          <w:p w14:paraId="2025D2F6"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2.5</w:t>
            </w:r>
          </w:p>
        </w:tc>
        <w:tc>
          <w:tcPr>
            <w:tcW w:w="1170" w:type="dxa"/>
            <w:tcBorders>
              <w:top w:val="nil"/>
              <w:left w:val="nil"/>
              <w:bottom w:val="nil"/>
              <w:right w:val="nil"/>
            </w:tcBorders>
            <w:shd w:val="clear" w:color="auto" w:fill="auto"/>
            <w:vAlign w:val="center"/>
            <w:hideMark/>
          </w:tcPr>
          <w:p w14:paraId="661AE20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0.47</w:t>
            </w:r>
          </w:p>
        </w:tc>
        <w:tc>
          <w:tcPr>
            <w:tcW w:w="900" w:type="dxa"/>
            <w:tcBorders>
              <w:top w:val="nil"/>
              <w:left w:val="nil"/>
              <w:bottom w:val="nil"/>
              <w:right w:val="nil"/>
            </w:tcBorders>
            <w:shd w:val="clear" w:color="auto" w:fill="auto"/>
            <w:vAlign w:val="center"/>
            <w:hideMark/>
          </w:tcPr>
          <w:p w14:paraId="305E55B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2.36</w:t>
            </w:r>
          </w:p>
        </w:tc>
        <w:tc>
          <w:tcPr>
            <w:tcW w:w="1307" w:type="dxa"/>
            <w:tcBorders>
              <w:top w:val="nil"/>
              <w:left w:val="nil"/>
              <w:bottom w:val="nil"/>
              <w:right w:val="nil"/>
            </w:tcBorders>
            <w:shd w:val="clear" w:color="auto" w:fill="auto"/>
            <w:vAlign w:val="center"/>
            <w:hideMark/>
          </w:tcPr>
          <w:p w14:paraId="2E0B8DF9"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0.14</w:t>
            </w:r>
          </w:p>
        </w:tc>
        <w:tc>
          <w:tcPr>
            <w:tcW w:w="1170" w:type="dxa"/>
            <w:tcBorders>
              <w:top w:val="nil"/>
              <w:left w:val="nil"/>
              <w:bottom w:val="nil"/>
              <w:right w:val="nil"/>
            </w:tcBorders>
            <w:shd w:val="clear" w:color="auto" w:fill="auto"/>
            <w:vAlign w:val="center"/>
            <w:hideMark/>
          </w:tcPr>
          <w:p w14:paraId="0C52554A"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0.39</w:t>
            </w:r>
          </w:p>
        </w:tc>
        <w:tc>
          <w:tcPr>
            <w:tcW w:w="900" w:type="dxa"/>
            <w:tcBorders>
              <w:top w:val="nil"/>
              <w:left w:val="nil"/>
              <w:bottom w:val="nil"/>
              <w:right w:val="nil"/>
            </w:tcBorders>
            <w:shd w:val="clear" w:color="auto" w:fill="auto"/>
            <w:vAlign w:val="center"/>
            <w:hideMark/>
          </w:tcPr>
          <w:p w14:paraId="4D9EA477"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1.75</w:t>
            </w:r>
          </w:p>
        </w:tc>
        <w:tc>
          <w:tcPr>
            <w:tcW w:w="1033" w:type="dxa"/>
            <w:tcBorders>
              <w:top w:val="nil"/>
              <w:left w:val="nil"/>
              <w:bottom w:val="nil"/>
              <w:right w:val="nil"/>
            </w:tcBorders>
            <w:shd w:val="clear" w:color="auto" w:fill="auto"/>
            <w:vAlign w:val="center"/>
            <w:hideMark/>
          </w:tcPr>
          <w:p w14:paraId="5A1845FE" w14:textId="77777777" w:rsidR="00F22029" w:rsidRPr="00F22029" w:rsidRDefault="00F22029" w:rsidP="00F22029">
            <w:pPr>
              <w:spacing w:before="0" w:after="0"/>
              <w:jc w:val="center"/>
              <w:rPr>
                <w:rFonts w:ascii="Times New Roman" w:eastAsia="Times New Roman" w:hAnsi="Times New Roman"/>
                <w:color w:val="000000"/>
              </w:rPr>
            </w:pPr>
            <w:r w:rsidRPr="00F22029">
              <w:rPr>
                <w:rFonts w:ascii="Times New Roman" w:eastAsia="Times New Roman" w:hAnsi="Times New Roman"/>
                <w:color w:val="000000"/>
              </w:rPr>
              <w:t>3.1</w:t>
            </w:r>
          </w:p>
        </w:tc>
      </w:tr>
      <w:tr w:rsidR="00F22029" w:rsidRPr="00F22029" w14:paraId="2D82D2DC" w14:textId="77777777" w:rsidTr="00F22029">
        <w:trPr>
          <w:trHeight w:val="20"/>
        </w:trPr>
        <w:tc>
          <w:tcPr>
            <w:tcW w:w="9180" w:type="dxa"/>
            <w:gridSpan w:val="8"/>
            <w:tcBorders>
              <w:top w:val="single" w:sz="8" w:space="0" w:color="000000"/>
              <w:left w:val="nil"/>
              <w:bottom w:val="nil"/>
              <w:right w:val="nil"/>
            </w:tcBorders>
            <w:shd w:val="clear" w:color="auto" w:fill="auto"/>
            <w:hideMark/>
          </w:tcPr>
          <w:p w14:paraId="2D8DA1BE" w14:textId="77777777" w:rsidR="00F22029" w:rsidRPr="00F22029" w:rsidRDefault="00F22029" w:rsidP="00F22029">
            <w:pPr>
              <w:spacing w:before="0" w:after="0"/>
              <w:rPr>
                <w:rFonts w:ascii="Times" w:eastAsia="Times New Roman" w:hAnsi="Times" w:cs="Times"/>
                <w:color w:val="000000"/>
                <w:sz w:val="20"/>
                <w:szCs w:val="20"/>
              </w:rPr>
            </w:pPr>
            <w:proofErr w:type="spellStart"/>
            <w:r w:rsidRPr="00F22029">
              <w:rPr>
                <w:rFonts w:ascii="Times" w:eastAsia="Times New Roman" w:hAnsi="Times" w:cs="Times"/>
                <w:i/>
                <w:iCs/>
                <w:color w:val="000000"/>
                <w:sz w:val="20"/>
                <w:szCs w:val="20"/>
                <w:vertAlign w:val="superscript"/>
              </w:rPr>
              <w:t>a</w:t>
            </w:r>
            <w:r w:rsidRPr="00F22029">
              <w:rPr>
                <w:rFonts w:ascii="Times" w:eastAsia="Times New Roman" w:hAnsi="Times" w:cs="Times"/>
                <w:color w:val="000000"/>
                <w:sz w:val="20"/>
                <w:szCs w:val="20"/>
              </w:rPr>
              <w:t>BB</w:t>
            </w:r>
            <w:proofErr w:type="spellEnd"/>
            <w:r w:rsidRPr="00F22029">
              <w:rPr>
                <w:rFonts w:ascii="Times" w:eastAsia="Times New Roman" w:hAnsi="Times" w:cs="Times"/>
                <w:color w:val="000000"/>
                <w:sz w:val="20"/>
                <w:szCs w:val="20"/>
              </w:rPr>
              <w:t>: Big Bend, OTB: Old Tampa Bay, UIRL: Upper Indian R. Lagoon, WCB: Western Choctawhatchee Bay</w:t>
            </w:r>
          </w:p>
        </w:tc>
      </w:tr>
    </w:tbl>
    <w:p w14:paraId="410F9DA7" w14:textId="7CC212FD" w:rsidR="000C7C95" w:rsidRDefault="000C7C95" w:rsidP="000C7C95">
      <w:pPr>
        <w:pStyle w:val="NoSpacing"/>
        <w:rPr>
          <w:rFonts w:ascii="Times New Roman" w:hAnsi="Times New Roman"/>
        </w:rPr>
      </w:pPr>
    </w:p>
    <w:p w14:paraId="3C5F7BC1" w14:textId="77777777" w:rsidR="000C7C95" w:rsidRDefault="000C7C95">
      <w:pPr>
        <w:spacing w:before="0" w:after="0"/>
        <w:rPr>
          <w:rFonts w:ascii="Times New Roman" w:eastAsiaTheme="minorHAnsi" w:hAnsi="Times New Roman" w:cstheme="minorBidi"/>
          <w:sz w:val="22"/>
          <w:szCs w:val="22"/>
        </w:rPr>
      </w:pPr>
      <w:r>
        <w:rPr>
          <w:rFonts w:ascii="Times New Roman" w:hAnsi="Times New Roman"/>
        </w:rPr>
        <w:br w:type="page"/>
      </w:r>
    </w:p>
    <w:tbl>
      <w:tblPr>
        <w:tblW w:w="9000" w:type="dxa"/>
        <w:tblLayout w:type="fixed"/>
        <w:tblLook w:val="04A0" w:firstRow="1" w:lastRow="0" w:firstColumn="1" w:lastColumn="0" w:noHBand="0" w:noVBand="1"/>
      </w:tblPr>
      <w:tblGrid>
        <w:gridCol w:w="2430"/>
        <w:gridCol w:w="630"/>
        <w:gridCol w:w="820"/>
        <w:gridCol w:w="820"/>
        <w:gridCol w:w="624"/>
        <w:gridCol w:w="656"/>
        <w:gridCol w:w="236"/>
        <w:gridCol w:w="763"/>
        <w:gridCol w:w="676"/>
        <w:gridCol w:w="636"/>
        <w:gridCol w:w="709"/>
      </w:tblGrid>
      <w:tr w:rsidR="008F151E" w:rsidRPr="008F151E" w14:paraId="39604680" w14:textId="77777777" w:rsidTr="008F151E">
        <w:trPr>
          <w:trHeight w:val="20"/>
        </w:trPr>
        <w:tc>
          <w:tcPr>
            <w:tcW w:w="9000" w:type="dxa"/>
            <w:gridSpan w:val="11"/>
            <w:tcBorders>
              <w:top w:val="nil"/>
              <w:left w:val="nil"/>
              <w:bottom w:val="single" w:sz="8" w:space="0" w:color="auto"/>
              <w:right w:val="nil"/>
            </w:tcBorders>
            <w:shd w:val="clear" w:color="auto" w:fill="auto"/>
            <w:hideMark/>
          </w:tcPr>
          <w:p w14:paraId="5C637D25" w14:textId="77777777" w:rsidR="008F151E" w:rsidRDefault="008F151E" w:rsidP="00BE7617">
            <w:pPr>
              <w:spacing w:before="0" w:after="0"/>
              <w:rPr>
                <w:rFonts w:ascii="Times New Roman" w:eastAsia="Times New Roman" w:hAnsi="Times New Roman"/>
                <w:color w:val="000000"/>
              </w:rPr>
            </w:pPr>
            <w:r w:rsidRPr="008F151E">
              <w:rPr>
                <w:rFonts w:ascii="Times New Roman" w:eastAsia="Times New Roman" w:hAnsi="Times New Roman"/>
                <w:b/>
                <w:bCs/>
                <w:color w:val="000000"/>
              </w:rPr>
              <w:lastRenderedPageBreak/>
              <w:t>Table 3</w:t>
            </w:r>
            <w:r w:rsidRPr="008F151E">
              <w:rPr>
                <w:rFonts w:ascii="Times New Roman" w:eastAsia="Times New Roman" w:hAnsi="Times New Roman"/>
                <w:color w:val="000000"/>
              </w:rPr>
              <w:t xml:space="preserve"> Summary of median depth of colonization (</w:t>
            </w:r>
            <w:proofErr w:type="spellStart"/>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w:t>
            </w:r>
            <w:proofErr w:type="gramStart"/>
            <w:r w:rsidRPr="008F151E">
              <w:rPr>
                <w:rFonts w:ascii="Times New Roman" w:eastAsia="Times New Roman" w:hAnsi="Times New Roman"/>
                <w:i/>
                <w:iCs/>
                <w:color w:val="000000"/>
                <w:vertAlign w:val="subscript"/>
              </w:rPr>
              <w:t>,med</w:t>
            </w:r>
            <w:proofErr w:type="spellEnd"/>
            <w:proofErr w:type="gramEnd"/>
            <w:r w:rsidRPr="008F151E">
              <w:rPr>
                <w:rFonts w:ascii="Times New Roman" w:eastAsia="Times New Roman" w:hAnsi="Times New Roman"/>
                <w:color w:val="000000"/>
              </w:rPr>
              <w:t xml:space="preserve">, m) and light requirements (%) for all bay segments of Choctawhatchee Bay, Indian River Lagoon, and Tampa Bay. Superscripts for mean </w:t>
            </w:r>
            <w:proofErr w:type="spellStart"/>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w:t>
            </w:r>
            <w:proofErr w:type="gramStart"/>
            <w:r w:rsidRPr="008F151E">
              <w:rPr>
                <w:rFonts w:ascii="Times New Roman" w:eastAsia="Times New Roman" w:hAnsi="Times New Roman"/>
                <w:i/>
                <w:iCs/>
                <w:color w:val="000000"/>
                <w:vertAlign w:val="subscript"/>
              </w:rPr>
              <w:t>,med</w:t>
            </w:r>
            <w:proofErr w:type="spellEnd"/>
            <w:proofErr w:type="gramEnd"/>
            <w:r w:rsidRPr="008F151E">
              <w:rPr>
                <w:rFonts w:ascii="Times New Roman" w:eastAsia="Times New Roman" w:hAnsi="Times New Roman"/>
                <w:color w:val="000000"/>
              </w:rPr>
              <w:t xml:space="preserve"> denote significant differences </w:t>
            </w:r>
            <w:r w:rsidR="00BE7617">
              <w:rPr>
                <w:rFonts w:ascii="Times New Roman" w:eastAsia="Times New Roman" w:hAnsi="Times New Roman"/>
                <w:color w:val="000000"/>
              </w:rPr>
              <w:t>among segments within estuaries (letters) or among estuaries (numbers)</w:t>
            </w:r>
            <w:r w:rsidRPr="008F151E">
              <w:rPr>
                <w:rFonts w:ascii="Times New Roman" w:eastAsia="Times New Roman" w:hAnsi="Times New Roman"/>
                <w:color w:val="000000"/>
              </w:rPr>
              <w:t>. See Figs. 7 to 9 for spatial distribution of the results</w:t>
            </w:r>
          </w:p>
          <w:p w14:paraId="0303870A" w14:textId="0544E9E6" w:rsidR="00482AF3" w:rsidRPr="008F151E" w:rsidRDefault="00482AF3" w:rsidP="00BE7617">
            <w:pPr>
              <w:spacing w:before="0" w:after="0"/>
              <w:rPr>
                <w:rFonts w:ascii="Times New Roman" w:eastAsia="Times New Roman" w:hAnsi="Times New Roman"/>
                <w:color w:val="000000"/>
              </w:rPr>
            </w:pPr>
          </w:p>
        </w:tc>
      </w:tr>
      <w:tr w:rsidR="008F151E" w:rsidRPr="008F151E" w14:paraId="5932308F" w14:textId="77777777" w:rsidTr="008F151E">
        <w:trPr>
          <w:trHeight w:val="20"/>
        </w:trPr>
        <w:tc>
          <w:tcPr>
            <w:tcW w:w="2430" w:type="dxa"/>
            <w:tcBorders>
              <w:top w:val="nil"/>
              <w:left w:val="nil"/>
              <w:bottom w:val="nil"/>
              <w:right w:val="nil"/>
            </w:tcBorders>
            <w:shd w:val="clear" w:color="auto" w:fill="auto"/>
            <w:noWrap/>
            <w:vAlign w:val="bottom"/>
            <w:hideMark/>
          </w:tcPr>
          <w:p w14:paraId="3D7D7B5D" w14:textId="77777777" w:rsidR="008F151E" w:rsidRPr="008F151E" w:rsidRDefault="008F151E" w:rsidP="008F151E">
            <w:pPr>
              <w:spacing w:before="0" w:after="0"/>
              <w:rPr>
                <w:rFonts w:ascii="Times New Roman" w:eastAsia="Times New Roman" w:hAnsi="Times New Roman"/>
                <w:b/>
                <w:color w:val="000000"/>
              </w:rPr>
            </w:pPr>
            <w:proofErr w:type="spellStart"/>
            <w:r w:rsidRPr="008F151E">
              <w:rPr>
                <w:rFonts w:ascii="Times New Roman" w:eastAsia="Times New Roman" w:hAnsi="Times New Roman"/>
                <w:b/>
                <w:color w:val="000000"/>
              </w:rPr>
              <w:t>Segment</w:t>
            </w:r>
            <w:r w:rsidRPr="008F151E">
              <w:rPr>
                <w:rFonts w:ascii="Times New Roman" w:eastAsia="Times New Roman" w:hAnsi="Times New Roman"/>
                <w:b/>
                <w:i/>
                <w:iCs/>
                <w:color w:val="000000"/>
                <w:vertAlign w:val="superscript"/>
              </w:rPr>
              <w:t>a</w:t>
            </w:r>
            <w:proofErr w:type="spellEnd"/>
          </w:p>
        </w:tc>
        <w:tc>
          <w:tcPr>
            <w:tcW w:w="630" w:type="dxa"/>
            <w:tcBorders>
              <w:top w:val="nil"/>
              <w:left w:val="nil"/>
              <w:bottom w:val="nil"/>
              <w:right w:val="nil"/>
            </w:tcBorders>
            <w:shd w:val="clear" w:color="auto" w:fill="auto"/>
            <w:noWrap/>
            <w:vAlign w:val="bottom"/>
            <w:hideMark/>
          </w:tcPr>
          <w:p w14:paraId="11F2679E" w14:textId="77777777" w:rsidR="008F151E" w:rsidRPr="008F151E" w:rsidRDefault="008F151E" w:rsidP="008F151E">
            <w:pPr>
              <w:spacing w:before="0" w:after="0"/>
              <w:rPr>
                <w:rFonts w:ascii="Times New Roman" w:eastAsia="Times New Roman" w:hAnsi="Times New Roman"/>
                <w:color w:val="000000"/>
              </w:rPr>
            </w:pPr>
          </w:p>
        </w:tc>
        <w:tc>
          <w:tcPr>
            <w:tcW w:w="2920" w:type="dxa"/>
            <w:gridSpan w:val="4"/>
            <w:tcBorders>
              <w:top w:val="nil"/>
              <w:left w:val="nil"/>
              <w:bottom w:val="single" w:sz="4" w:space="0" w:color="auto"/>
              <w:right w:val="nil"/>
            </w:tcBorders>
            <w:shd w:val="clear" w:color="auto" w:fill="auto"/>
            <w:noWrap/>
            <w:vAlign w:val="bottom"/>
            <w:hideMark/>
          </w:tcPr>
          <w:p w14:paraId="1B7DE128" w14:textId="77777777" w:rsidR="008F151E" w:rsidRPr="008F151E" w:rsidRDefault="008F151E" w:rsidP="008F151E">
            <w:pPr>
              <w:spacing w:before="0" w:after="0"/>
              <w:jc w:val="center"/>
              <w:rPr>
                <w:rFonts w:ascii="Times New Roman" w:eastAsia="Times New Roman" w:hAnsi="Times New Roman"/>
                <w:i/>
                <w:iCs/>
                <w:color w:val="000000"/>
              </w:rPr>
            </w:pPr>
            <w:proofErr w:type="spellStart"/>
            <w:r w:rsidRPr="008F151E">
              <w:rPr>
                <w:rFonts w:ascii="Times New Roman" w:eastAsia="Times New Roman" w:hAnsi="Times New Roman"/>
                <w:i/>
                <w:iCs/>
                <w:color w:val="000000"/>
              </w:rPr>
              <w:t>Z</w:t>
            </w:r>
            <w:r w:rsidRPr="008F151E">
              <w:rPr>
                <w:rFonts w:ascii="Times New Roman" w:eastAsia="Times New Roman" w:hAnsi="Times New Roman"/>
                <w:i/>
                <w:iCs/>
                <w:color w:val="000000"/>
                <w:vertAlign w:val="subscript"/>
              </w:rPr>
              <w:t>c,med</w:t>
            </w:r>
            <w:proofErr w:type="spellEnd"/>
          </w:p>
        </w:tc>
        <w:tc>
          <w:tcPr>
            <w:tcW w:w="236" w:type="dxa"/>
            <w:tcBorders>
              <w:top w:val="nil"/>
              <w:left w:val="nil"/>
              <w:bottom w:val="nil"/>
              <w:right w:val="nil"/>
            </w:tcBorders>
            <w:shd w:val="clear" w:color="auto" w:fill="auto"/>
            <w:noWrap/>
            <w:vAlign w:val="bottom"/>
            <w:hideMark/>
          </w:tcPr>
          <w:p w14:paraId="47337D51" w14:textId="77777777" w:rsidR="008F151E" w:rsidRPr="008F151E" w:rsidRDefault="008F151E" w:rsidP="008F151E">
            <w:pPr>
              <w:spacing w:before="0" w:after="0"/>
              <w:jc w:val="center"/>
              <w:rPr>
                <w:rFonts w:ascii="Times New Roman" w:eastAsia="Times New Roman" w:hAnsi="Times New Roman"/>
                <w:i/>
                <w:iCs/>
                <w:color w:val="000000"/>
              </w:rPr>
            </w:pPr>
          </w:p>
        </w:tc>
        <w:tc>
          <w:tcPr>
            <w:tcW w:w="2784" w:type="dxa"/>
            <w:gridSpan w:val="4"/>
            <w:tcBorders>
              <w:top w:val="nil"/>
              <w:left w:val="nil"/>
              <w:bottom w:val="single" w:sz="4" w:space="0" w:color="auto"/>
              <w:right w:val="nil"/>
            </w:tcBorders>
            <w:shd w:val="clear" w:color="auto" w:fill="auto"/>
            <w:noWrap/>
            <w:vAlign w:val="bottom"/>
            <w:hideMark/>
          </w:tcPr>
          <w:p w14:paraId="1D5B78B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Times New Roman" w:hAnsi="Times New Roman"/>
                <w:color w:val="000000"/>
              </w:rPr>
              <w:t>% light</w:t>
            </w:r>
          </w:p>
        </w:tc>
      </w:tr>
      <w:tr w:rsidR="008F151E" w:rsidRPr="008F151E" w14:paraId="663BF7F1"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757DCD5D" w14:textId="77777777" w:rsidR="008F151E" w:rsidRPr="008F151E" w:rsidRDefault="008F151E" w:rsidP="008F151E">
            <w:pPr>
              <w:spacing w:before="0" w:after="0"/>
              <w:rPr>
                <w:rFonts w:ascii="Times New Roman" w:eastAsia="Times New Roman" w:hAnsi="Times New Roman"/>
                <w:color w:val="000000"/>
              </w:rPr>
            </w:pPr>
            <w:r w:rsidRPr="008F151E">
              <w:rPr>
                <w:rFonts w:ascii="Times New Roman" w:eastAsia="Times New Roman" w:hAnsi="Times New Roman"/>
                <w:color w:val="000000"/>
              </w:rPr>
              <w:t> </w:t>
            </w:r>
          </w:p>
        </w:tc>
        <w:tc>
          <w:tcPr>
            <w:tcW w:w="630" w:type="dxa"/>
            <w:tcBorders>
              <w:top w:val="nil"/>
              <w:left w:val="nil"/>
              <w:bottom w:val="single" w:sz="4" w:space="0" w:color="auto"/>
              <w:right w:val="nil"/>
            </w:tcBorders>
            <w:shd w:val="clear" w:color="auto" w:fill="auto"/>
            <w:vAlign w:val="center"/>
            <w:hideMark/>
          </w:tcPr>
          <w:p w14:paraId="763C6CCE" w14:textId="77777777" w:rsidR="008F151E" w:rsidRPr="008F151E" w:rsidRDefault="008F151E" w:rsidP="008F151E">
            <w:pPr>
              <w:spacing w:before="0" w:after="0"/>
              <w:ind w:firstLineChars="100" w:firstLine="255"/>
              <w:rPr>
                <w:rFonts w:ascii="Times New Roman" w:eastAsia="Times New Roman" w:hAnsi="Times New Roman"/>
                <w:i/>
                <w:iCs/>
                <w:color w:val="000000"/>
              </w:rPr>
            </w:pPr>
            <w:r w:rsidRPr="008F151E">
              <w:rPr>
                <w:rFonts w:ascii="Times New Roman" w:eastAsia="Arial" w:hAnsi="Times New Roman"/>
                <w:i/>
                <w:iCs/>
                <w:color w:val="000000"/>
                <w:w w:val="107"/>
              </w:rPr>
              <w:t>n</w:t>
            </w:r>
          </w:p>
        </w:tc>
        <w:tc>
          <w:tcPr>
            <w:tcW w:w="820" w:type="dxa"/>
            <w:tcBorders>
              <w:top w:val="nil"/>
              <w:left w:val="nil"/>
              <w:bottom w:val="single" w:sz="4" w:space="0" w:color="auto"/>
              <w:right w:val="nil"/>
            </w:tcBorders>
            <w:shd w:val="clear" w:color="auto" w:fill="auto"/>
            <w:vAlign w:val="center"/>
            <w:hideMark/>
          </w:tcPr>
          <w:p w14:paraId="07271D2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Mean</w:t>
            </w:r>
          </w:p>
        </w:tc>
        <w:tc>
          <w:tcPr>
            <w:tcW w:w="820" w:type="dxa"/>
            <w:tcBorders>
              <w:top w:val="nil"/>
              <w:left w:val="nil"/>
              <w:bottom w:val="single" w:sz="4" w:space="0" w:color="auto"/>
              <w:right w:val="nil"/>
            </w:tcBorders>
            <w:shd w:val="clear" w:color="auto" w:fill="auto"/>
            <w:vAlign w:val="center"/>
            <w:hideMark/>
          </w:tcPr>
          <w:p w14:paraId="02959CC3" w14:textId="070F8CAF" w:rsidR="008F151E" w:rsidRPr="008F151E" w:rsidRDefault="008F151E" w:rsidP="0074306E">
            <w:pPr>
              <w:spacing w:before="0" w:after="0"/>
              <w:jc w:val="center"/>
              <w:rPr>
                <w:rFonts w:ascii="Times New Roman" w:hAnsi="Times New Roman"/>
              </w:rPr>
            </w:pPr>
            <w:r w:rsidRPr="008F151E">
              <w:rPr>
                <w:rFonts w:ascii="Times New Roman" w:hAnsi="Times New Roman"/>
              </w:rPr>
              <w:t xml:space="preserve">St. </w:t>
            </w:r>
            <w:r w:rsidR="0074306E">
              <w:rPr>
                <w:rFonts w:ascii="Times New Roman" w:hAnsi="Times New Roman"/>
              </w:rPr>
              <w:t>Err</w:t>
            </w:r>
            <w:r w:rsidRPr="008F151E">
              <w:rPr>
                <w:rFonts w:ascii="Times New Roman" w:hAnsi="Times New Roman"/>
              </w:rPr>
              <w:t>.</w:t>
            </w:r>
          </w:p>
        </w:tc>
        <w:tc>
          <w:tcPr>
            <w:tcW w:w="624" w:type="dxa"/>
            <w:tcBorders>
              <w:top w:val="nil"/>
              <w:left w:val="nil"/>
              <w:bottom w:val="single" w:sz="4" w:space="0" w:color="auto"/>
              <w:right w:val="nil"/>
            </w:tcBorders>
            <w:shd w:val="clear" w:color="auto" w:fill="auto"/>
            <w:vAlign w:val="center"/>
            <w:hideMark/>
          </w:tcPr>
          <w:p w14:paraId="40AB9E8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102"/>
              </w:rPr>
              <w:t>Min</w:t>
            </w:r>
          </w:p>
        </w:tc>
        <w:tc>
          <w:tcPr>
            <w:tcW w:w="656" w:type="dxa"/>
            <w:tcBorders>
              <w:top w:val="nil"/>
              <w:left w:val="nil"/>
              <w:bottom w:val="single" w:sz="4" w:space="0" w:color="auto"/>
              <w:right w:val="nil"/>
            </w:tcBorders>
            <w:shd w:val="clear" w:color="auto" w:fill="auto"/>
            <w:vAlign w:val="center"/>
            <w:hideMark/>
          </w:tcPr>
          <w:p w14:paraId="12EDC25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Max</w:t>
            </w:r>
          </w:p>
        </w:tc>
        <w:tc>
          <w:tcPr>
            <w:tcW w:w="236" w:type="dxa"/>
            <w:tcBorders>
              <w:top w:val="nil"/>
              <w:left w:val="nil"/>
              <w:bottom w:val="single" w:sz="4" w:space="0" w:color="auto"/>
              <w:right w:val="nil"/>
            </w:tcBorders>
            <w:shd w:val="clear" w:color="auto" w:fill="auto"/>
            <w:vAlign w:val="center"/>
            <w:hideMark/>
          </w:tcPr>
          <w:p w14:paraId="46465D66" w14:textId="1DD5EEA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1479F65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Mean</w:t>
            </w:r>
          </w:p>
        </w:tc>
        <w:tc>
          <w:tcPr>
            <w:tcW w:w="676" w:type="dxa"/>
            <w:tcBorders>
              <w:top w:val="nil"/>
              <w:left w:val="nil"/>
              <w:bottom w:val="single" w:sz="4" w:space="0" w:color="auto"/>
              <w:right w:val="nil"/>
            </w:tcBorders>
            <w:shd w:val="clear" w:color="auto" w:fill="auto"/>
            <w:vAlign w:val="center"/>
            <w:hideMark/>
          </w:tcPr>
          <w:p w14:paraId="25EB0FE4" w14:textId="71FE7437" w:rsidR="008F151E" w:rsidRPr="008F151E" w:rsidRDefault="008F151E" w:rsidP="0074306E">
            <w:pPr>
              <w:spacing w:before="0" w:after="0"/>
              <w:jc w:val="center"/>
              <w:rPr>
                <w:rFonts w:ascii="Times New Roman" w:hAnsi="Times New Roman"/>
              </w:rPr>
            </w:pPr>
            <w:r w:rsidRPr="008F151E">
              <w:rPr>
                <w:rFonts w:ascii="Times New Roman" w:hAnsi="Times New Roman"/>
              </w:rPr>
              <w:t xml:space="preserve">St. </w:t>
            </w:r>
            <w:r w:rsidR="0074306E">
              <w:rPr>
                <w:rFonts w:ascii="Times New Roman" w:hAnsi="Times New Roman"/>
              </w:rPr>
              <w:t>E</w:t>
            </w:r>
            <w:r w:rsidR="00961088">
              <w:rPr>
                <w:rFonts w:ascii="Times New Roman" w:hAnsi="Times New Roman"/>
              </w:rPr>
              <w:t>rr.</w:t>
            </w:r>
          </w:p>
        </w:tc>
        <w:tc>
          <w:tcPr>
            <w:tcW w:w="636" w:type="dxa"/>
            <w:tcBorders>
              <w:top w:val="nil"/>
              <w:left w:val="nil"/>
              <w:bottom w:val="single" w:sz="4" w:space="0" w:color="auto"/>
              <w:right w:val="nil"/>
            </w:tcBorders>
            <w:shd w:val="clear" w:color="auto" w:fill="auto"/>
            <w:vAlign w:val="center"/>
            <w:hideMark/>
          </w:tcPr>
          <w:p w14:paraId="45CD537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102"/>
              </w:rPr>
              <w:t>Min</w:t>
            </w:r>
          </w:p>
        </w:tc>
        <w:tc>
          <w:tcPr>
            <w:tcW w:w="709" w:type="dxa"/>
            <w:tcBorders>
              <w:top w:val="nil"/>
              <w:left w:val="nil"/>
              <w:bottom w:val="single" w:sz="4" w:space="0" w:color="auto"/>
              <w:right w:val="nil"/>
            </w:tcBorders>
            <w:shd w:val="clear" w:color="auto" w:fill="auto"/>
            <w:vAlign w:val="center"/>
            <w:hideMark/>
          </w:tcPr>
          <w:p w14:paraId="71084B4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Max</w:t>
            </w:r>
          </w:p>
        </w:tc>
      </w:tr>
      <w:tr w:rsidR="008F151E" w:rsidRPr="008F151E" w14:paraId="7F3F4998" w14:textId="77777777" w:rsidTr="008F151E">
        <w:trPr>
          <w:trHeight w:val="20"/>
        </w:trPr>
        <w:tc>
          <w:tcPr>
            <w:tcW w:w="2430" w:type="dxa"/>
            <w:tcBorders>
              <w:top w:val="nil"/>
              <w:left w:val="nil"/>
              <w:bottom w:val="nil"/>
              <w:right w:val="nil"/>
            </w:tcBorders>
            <w:shd w:val="clear" w:color="auto" w:fill="auto"/>
            <w:noWrap/>
            <w:vAlign w:val="bottom"/>
            <w:hideMark/>
          </w:tcPr>
          <w:p w14:paraId="25A3D828" w14:textId="77777777" w:rsidR="008F151E" w:rsidRPr="003A11B1" w:rsidRDefault="008F151E" w:rsidP="008F151E">
            <w:pPr>
              <w:spacing w:before="0" w:after="0"/>
            </w:pPr>
            <w:r w:rsidRPr="003A11B1">
              <w:rPr>
                <w:rFonts w:ascii="Times New Roman" w:hAnsi="Times New Roman"/>
              </w:rPr>
              <w:t xml:space="preserve">Choctawhatchee </w:t>
            </w:r>
            <w:r w:rsidRPr="003A11B1">
              <w:t>Bay</w:t>
            </w:r>
          </w:p>
        </w:tc>
        <w:tc>
          <w:tcPr>
            <w:tcW w:w="630" w:type="dxa"/>
            <w:tcBorders>
              <w:top w:val="nil"/>
              <w:left w:val="nil"/>
              <w:bottom w:val="nil"/>
              <w:right w:val="nil"/>
            </w:tcBorders>
            <w:shd w:val="clear" w:color="auto" w:fill="auto"/>
            <w:vAlign w:val="center"/>
            <w:hideMark/>
          </w:tcPr>
          <w:p w14:paraId="19A836D3" w14:textId="34F33E57" w:rsidR="008F151E" w:rsidRPr="00594B1D" w:rsidRDefault="00594B1D" w:rsidP="00594B1D">
            <w:pPr>
              <w:spacing w:before="0" w:after="0"/>
              <w:jc w:val="right"/>
              <w:rPr>
                <w:rFonts w:ascii="Times New Roman" w:eastAsia="Times New Roman" w:hAnsi="Times New Roman"/>
                <w:bCs/>
                <w:color w:val="000000"/>
              </w:rPr>
            </w:pPr>
            <w:r w:rsidRPr="00594B1D">
              <w:rPr>
                <w:rFonts w:ascii="Times New Roman" w:eastAsia="Times New Roman" w:hAnsi="Times New Roman"/>
                <w:bCs/>
                <w:color w:val="000000"/>
              </w:rPr>
              <w:t>255</w:t>
            </w:r>
          </w:p>
        </w:tc>
        <w:tc>
          <w:tcPr>
            <w:tcW w:w="820" w:type="dxa"/>
            <w:tcBorders>
              <w:top w:val="nil"/>
              <w:left w:val="nil"/>
              <w:bottom w:val="nil"/>
              <w:right w:val="nil"/>
            </w:tcBorders>
            <w:shd w:val="clear" w:color="auto" w:fill="auto"/>
            <w:vAlign w:val="center"/>
            <w:hideMark/>
          </w:tcPr>
          <w:p w14:paraId="654BEA48" w14:textId="11128373" w:rsidR="008F151E" w:rsidRPr="00594B1D" w:rsidRDefault="00594B1D" w:rsidP="00594B1D">
            <w:pPr>
              <w:spacing w:before="0" w:after="0"/>
              <w:jc w:val="center"/>
              <w:rPr>
                <w:rFonts w:ascii="Times New Roman" w:eastAsia="Times New Roman" w:hAnsi="Times New Roman"/>
              </w:rPr>
            </w:pPr>
            <w:r>
              <w:rPr>
                <w:rFonts w:ascii="Times New Roman" w:eastAsia="Times New Roman" w:hAnsi="Times New Roman"/>
              </w:rPr>
              <w:t>2.0</w:t>
            </w:r>
            <w:r w:rsidRPr="00594B1D">
              <w:rPr>
                <w:rFonts w:ascii="Times New Roman" w:eastAsia="Times New Roman" w:hAnsi="Times New Roman"/>
                <w:vertAlign w:val="superscript"/>
              </w:rPr>
              <w:t>1</w:t>
            </w:r>
          </w:p>
        </w:tc>
        <w:tc>
          <w:tcPr>
            <w:tcW w:w="820" w:type="dxa"/>
            <w:tcBorders>
              <w:top w:val="nil"/>
              <w:left w:val="nil"/>
              <w:bottom w:val="nil"/>
              <w:right w:val="nil"/>
            </w:tcBorders>
            <w:shd w:val="clear" w:color="auto" w:fill="auto"/>
            <w:vAlign w:val="center"/>
            <w:hideMark/>
          </w:tcPr>
          <w:p w14:paraId="2C67BDC0" w14:textId="77777777" w:rsidR="008F151E" w:rsidRPr="000D3876" w:rsidRDefault="008F151E" w:rsidP="008F151E">
            <w:pPr>
              <w:spacing w:before="0" w:after="0"/>
              <w:jc w:val="center"/>
              <w:rPr>
                <w:rFonts w:ascii="Times New Roman" w:eastAsia="Times New Roman" w:hAnsi="Times New Roman"/>
              </w:rPr>
            </w:pPr>
          </w:p>
        </w:tc>
        <w:tc>
          <w:tcPr>
            <w:tcW w:w="624" w:type="dxa"/>
            <w:tcBorders>
              <w:top w:val="nil"/>
              <w:left w:val="nil"/>
              <w:bottom w:val="nil"/>
              <w:right w:val="nil"/>
            </w:tcBorders>
            <w:shd w:val="clear" w:color="auto" w:fill="auto"/>
            <w:vAlign w:val="center"/>
            <w:hideMark/>
          </w:tcPr>
          <w:p w14:paraId="22E73050" w14:textId="369F2FB8"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0.6</w:t>
            </w:r>
          </w:p>
        </w:tc>
        <w:tc>
          <w:tcPr>
            <w:tcW w:w="656" w:type="dxa"/>
            <w:tcBorders>
              <w:top w:val="nil"/>
              <w:left w:val="nil"/>
              <w:bottom w:val="nil"/>
              <w:right w:val="nil"/>
            </w:tcBorders>
            <w:shd w:val="clear" w:color="auto" w:fill="auto"/>
            <w:vAlign w:val="center"/>
            <w:hideMark/>
          </w:tcPr>
          <w:p w14:paraId="1A35446E" w14:textId="13F6841B"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2.8</w:t>
            </w:r>
          </w:p>
        </w:tc>
        <w:tc>
          <w:tcPr>
            <w:tcW w:w="236" w:type="dxa"/>
            <w:tcBorders>
              <w:top w:val="nil"/>
              <w:left w:val="nil"/>
              <w:bottom w:val="nil"/>
              <w:right w:val="nil"/>
            </w:tcBorders>
            <w:shd w:val="clear" w:color="auto" w:fill="auto"/>
            <w:vAlign w:val="center"/>
            <w:hideMark/>
          </w:tcPr>
          <w:p w14:paraId="088F01DC"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71471CDA" w14:textId="397704AD" w:rsidR="008F151E" w:rsidRPr="00A70566" w:rsidRDefault="00AC59E5" w:rsidP="008F151E">
            <w:pPr>
              <w:spacing w:before="0" w:after="0"/>
              <w:jc w:val="center"/>
              <w:rPr>
                <w:rFonts w:ascii="Times New Roman" w:eastAsia="Times New Roman" w:hAnsi="Times New Roman"/>
              </w:rPr>
            </w:pPr>
            <w:r>
              <w:rPr>
                <w:rFonts w:ascii="Times New Roman" w:eastAsia="Times New Roman" w:hAnsi="Times New Roman"/>
              </w:rPr>
              <w:t>50</w:t>
            </w:r>
            <w:r w:rsidR="00FE28F3" w:rsidRPr="00FE28F3">
              <w:rPr>
                <w:rFonts w:ascii="Times New Roman" w:eastAsia="Times New Roman" w:hAnsi="Times New Roman"/>
                <w:vertAlign w:val="superscript"/>
              </w:rPr>
              <w:t>1</w:t>
            </w:r>
          </w:p>
        </w:tc>
        <w:tc>
          <w:tcPr>
            <w:tcW w:w="676" w:type="dxa"/>
            <w:tcBorders>
              <w:top w:val="nil"/>
              <w:left w:val="nil"/>
              <w:bottom w:val="nil"/>
              <w:right w:val="nil"/>
            </w:tcBorders>
            <w:shd w:val="clear" w:color="auto" w:fill="auto"/>
            <w:vAlign w:val="center"/>
            <w:hideMark/>
          </w:tcPr>
          <w:p w14:paraId="502ABF6B" w14:textId="68407D37" w:rsidR="008F151E" w:rsidRPr="00A70566" w:rsidRDefault="00A70566" w:rsidP="008F151E">
            <w:pPr>
              <w:spacing w:before="0" w:after="0"/>
              <w:jc w:val="center"/>
              <w:rPr>
                <w:rFonts w:ascii="Times New Roman" w:eastAsia="Times New Roman" w:hAnsi="Times New Roman"/>
              </w:rPr>
            </w:pPr>
            <w:r w:rsidRPr="00A70566">
              <w:rPr>
                <w:rFonts w:ascii="Times New Roman" w:eastAsia="Times New Roman" w:hAnsi="Times New Roman"/>
              </w:rPr>
              <w:t>3.0</w:t>
            </w:r>
          </w:p>
        </w:tc>
        <w:tc>
          <w:tcPr>
            <w:tcW w:w="636" w:type="dxa"/>
            <w:tcBorders>
              <w:top w:val="nil"/>
              <w:left w:val="nil"/>
              <w:bottom w:val="nil"/>
              <w:right w:val="nil"/>
            </w:tcBorders>
            <w:shd w:val="clear" w:color="auto" w:fill="auto"/>
            <w:vAlign w:val="center"/>
            <w:hideMark/>
          </w:tcPr>
          <w:p w14:paraId="12FE5F30" w14:textId="3D59FB9A" w:rsidR="008F151E" w:rsidRPr="00A70566" w:rsidRDefault="00190E25" w:rsidP="00190E25">
            <w:pPr>
              <w:spacing w:before="0" w:after="0"/>
              <w:jc w:val="center"/>
              <w:rPr>
                <w:rFonts w:ascii="Times New Roman" w:eastAsia="Times New Roman" w:hAnsi="Times New Roman"/>
              </w:rPr>
            </w:pPr>
            <w:r>
              <w:rPr>
                <w:rFonts w:ascii="Times New Roman" w:eastAsia="Times New Roman" w:hAnsi="Times New Roman"/>
              </w:rPr>
              <w:t>20</w:t>
            </w:r>
          </w:p>
        </w:tc>
        <w:tc>
          <w:tcPr>
            <w:tcW w:w="709" w:type="dxa"/>
            <w:tcBorders>
              <w:top w:val="nil"/>
              <w:left w:val="nil"/>
              <w:bottom w:val="nil"/>
              <w:right w:val="nil"/>
            </w:tcBorders>
            <w:shd w:val="clear" w:color="auto" w:fill="auto"/>
            <w:vAlign w:val="center"/>
            <w:hideMark/>
          </w:tcPr>
          <w:p w14:paraId="43967CD1" w14:textId="2F636E5E" w:rsidR="008F151E" w:rsidRPr="00A70566" w:rsidRDefault="00190E25" w:rsidP="00190E25">
            <w:pPr>
              <w:spacing w:before="0" w:after="0"/>
              <w:jc w:val="center"/>
              <w:rPr>
                <w:rFonts w:ascii="Times New Roman" w:eastAsia="Times New Roman" w:hAnsi="Times New Roman"/>
              </w:rPr>
            </w:pPr>
            <w:r>
              <w:rPr>
                <w:rFonts w:ascii="Times New Roman" w:eastAsia="Times New Roman" w:hAnsi="Times New Roman"/>
              </w:rPr>
              <w:t>87</w:t>
            </w:r>
          </w:p>
        </w:tc>
      </w:tr>
      <w:tr w:rsidR="008F151E" w:rsidRPr="008F151E" w14:paraId="000FEBBF" w14:textId="77777777" w:rsidTr="008F151E">
        <w:trPr>
          <w:trHeight w:val="20"/>
        </w:trPr>
        <w:tc>
          <w:tcPr>
            <w:tcW w:w="2430" w:type="dxa"/>
            <w:tcBorders>
              <w:top w:val="nil"/>
              <w:left w:val="nil"/>
              <w:bottom w:val="nil"/>
              <w:right w:val="nil"/>
            </w:tcBorders>
            <w:shd w:val="clear" w:color="auto" w:fill="auto"/>
            <w:vAlign w:val="center"/>
            <w:hideMark/>
          </w:tcPr>
          <w:p w14:paraId="39F74D19"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CCB</w:t>
            </w:r>
          </w:p>
        </w:tc>
        <w:tc>
          <w:tcPr>
            <w:tcW w:w="630" w:type="dxa"/>
            <w:tcBorders>
              <w:top w:val="nil"/>
              <w:left w:val="nil"/>
              <w:bottom w:val="nil"/>
              <w:right w:val="nil"/>
            </w:tcBorders>
            <w:shd w:val="clear" w:color="auto" w:fill="auto"/>
            <w:vAlign w:val="center"/>
            <w:hideMark/>
          </w:tcPr>
          <w:p w14:paraId="5F557BBE"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111</w:t>
            </w:r>
          </w:p>
        </w:tc>
        <w:tc>
          <w:tcPr>
            <w:tcW w:w="820" w:type="dxa"/>
            <w:tcBorders>
              <w:top w:val="nil"/>
              <w:left w:val="nil"/>
              <w:bottom w:val="nil"/>
              <w:right w:val="nil"/>
            </w:tcBorders>
            <w:shd w:val="clear" w:color="auto" w:fill="auto"/>
            <w:vAlign w:val="center"/>
            <w:hideMark/>
          </w:tcPr>
          <w:p w14:paraId="6D7902A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5668EB8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24" w:type="dxa"/>
            <w:tcBorders>
              <w:top w:val="nil"/>
              <w:left w:val="nil"/>
              <w:bottom w:val="nil"/>
              <w:right w:val="nil"/>
            </w:tcBorders>
            <w:shd w:val="clear" w:color="auto" w:fill="auto"/>
            <w:vAlign w:val="center"/>
            <w:hideMark/>
          </w:tcPr>
          <w:p w14:paraId="1220B94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56" w:type="dxa"/>
            <w:tcBorders>
              <w:top w:val="nil"/>
              <w:left w:val="nil"/>
              <w:bottom w:val="nil"/>
              <w:right w:val="nil"/>
            </w:tcBorders>
            <w:shd w:val="clear" w:color="auto" w:fill="auto"/>
            <w:vAlign w:val="center"/>
            <w:hideMark/>
          </w:tcPr>
          <w:p w14:paraId="0C703F0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4.2</w:t>
            </w:r>
          </w:p>
        </w:tc>
        <w:tc>
          <w:tcPr>
            <w:tcW w:w="236" w:type="dxa"/>
            <w:tcBorders>
              <w:top w:val="nil"/>
              <w:left w:val="nil"/>
              <w:bottom w:val="nil"/>
              <w:right w:val="nil"/>
            </w:tcBorders>
            <w:shd w:val="clear" w:color="auto" w:fill="auto"/>
            <w:vAlign w:val="center"/>
            <w:hideMark/>
          </w:tcPr>
          <w:p w14:paraId="492E6A13"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4A82AC7" w14:textId="6CAA5B7D"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51</w:t>
            </w:r>
          </w:p>
        </w:tc>
        <w:tc>
          <w:tcPr>
            <w:tcW w:w="676" w:type="dxa"/>
            <w:tcBorders>
              <w:top w:val="nil"/>
              <w:left w:val="nil"/>
              <w:bottom w:val="nil"/>
              <w:right w:val="nil"/>
            </w:tcBorders>
            <w:shd w:val="clear" w:color="auto" w:fill="auto"/>
            <w:vAlign w:val="center"/>
            <w:hideMark/>
          </w:tcPr>
          <w:p w14:paraId="127DDFE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13.2</w:t>
            </w:r>
          </w:p>
        </w:tc>
        <w:tc>
          <w:tcPr>
            <w:tcW w:w="636" w:type="dxa"/>
            <w:tcBorders>
              <w:top w:val="nil"/>
              <w:left w:val="nil"/>
              <w:bottom w:val="nil"/>
              <w:right w:val="nil"/>
            </w:tcBorders>
            <w:shd w:val="clear" w:color="auto" w:fill="auto"/>
            <w:vAlign w:val="center"/>
            <w:hideMark/>
          </w:tcPr>
          <w:p w14:paraId="02033899" w14:textId="2B527D15"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20</w:t>
            </w:r>
          </w:p>
        </w:tc>
        <w:tc>
          <w:tcPr>
            <w:tcW w:w="709" w:type="dxa"/>
            <w:tcBorders>
              <w:top w:val="nil"/>
              <w:left w:val="nil"/>
              <w:bottom w:val="nil"/>
              <w:right w:val="nil"/>
            </w:tcBorders>
            <w:shd w:val="clear" w:color="auto" w:fill="auto"/>
            <w:vAlign w:val="center"/>
            <w:hideMark/>
          </w:tcPr>
          <w:p w14:paraId="509F0858" w14:textId="22F38A20"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87</w:t>
            </w:r>
          </w:p>
        </w:tc>
      </w:tr>
      <w:tr w:rsidR="008F151E" w:rsidRPr="008F151E" w14:paraId="4C9B5B0F" w14:textId="77777777" w:rsidTr="008F151E">
        <w:trPr>
          <w:trHeight w:val="20"/>
        </w:trPr>
        <w:tc>
          <w:tcPr>
            <w:tcW w:w="2430" w:type="dxa"/>
            <w:tcBorders>
              <w:top w:val="nil"/>
              <w:left w:val="nil"/>
              <w:bottom w:val="nil"/>
              <w:right w:val="nil"/>
            </w:tcBorders>
            <w:shd w:val="clear" w:color="auto" w:fill="auto"/>
            <w:vAlign w:val="center"/>
            <w:hideMark/>
          </w:tcPr>
          <w:p w14:paraId="7DD3A559"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ECB</w:t>
            </w:r>
          </w:p>
        </w:tc>
        <w:tc>
          <w:tcPr>
            <w:tcW w:w="630" w:type="dxa"/>
            <w:tcBorders>
              <w:top w:val="nil"/>
              <w:left w:val="nil"/>
              <w:bottom w:val="nil"/>
              <w:right w:val="nil"/>
            </w:tcBorders>
            <w:shd w:val="clear" w:color="auto" w:fill="auto"/>
            <w:vAlign w:val="center"/>
            <w:hideMark/>
          </w:tcPr>
          <w:p w14:paraId="3B7B328E"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nil"/>
              <w:right w:val="nil"/>
            </w:tcBorders>
            <w:shd w:val="clear" w:color="auto" w:fill="auto"/>
            <w:vAlign w:val="center"/>
            <w:hideMark/>
          </w:tcPr>
          <w:p w14:paraId="004F565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0.9</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7EB1136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6A41A27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0.7</w:t>
            </w:r>
          </w:p>
        </w:tc>
        <w:tc>
          <w:tcPr>
            <w:tcW w:w="656" w:type="dxa"/>
            <w:tcBorders>
              <w:top w:val="nil"/>
              <w:left w:val="nil"/>
              <w:bottom w:val="nil"/>
              <w:right w:val="nil"/>
            </w:tcBorders>
            <w:shd w:val="clear" w:color="auto" w:fill="auto"/>
            <w:vAlign w:val="center"/>
            <w:hideMark/>
          </w:tcPr>
          <w:p w14:paraId="7303A8C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0.9</w:t>
            </w:r>
          </w:p>
        </w:tc>
        <w:tc>
          <w:tcPr>
            <w:tcW w:w="236" w:type="dxa"/>
            <w:tcBorders>
              <w:top w:val="nil"/>
              <w:left w:val="nil"/>
              <w:bottom w:val="nil"/>
              <w:right w:val="nil"/>
            </w:tcBorders>
            <w:shd w:val="clear" w:color="auto" w:fill="auto"/>
            <w:vAlign w:val="center"/>
            <w:hideMark/>
          </w:tcPr>
          <w:p w14:paraId="6E6F5899"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0A6D24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76" w:type="dxa"/>
            <w:tcBorders>
              <w:top w:val="nil"/>
              <w:left w:val="nil"/>
              <w:bottom w:val="nil"/>
              <w:right w:val="nil"/>
            </w:tcBorders>
            <w:shd w:val="clear" w:color="auto" w:fill="auto"/>
            <w:vAlign w:val="center"/>
            <w:hideMark/>
          </w:tcPr>
          <w:p w14:paraId="5ADEC36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8.9</w:t>
            </w:r>
          </w:p>
        </w:tc>
        <w:tc>
          <w:tcPr>
            <w:tcW w:w="636" w:type="dxa"/>
            <w:tcBorders>
              <w:top w:val="nil"/>
              <w:left w:val="nil"/>
              <w:bottom w:val="nil"/>
              <w:right w:val="nil"/>
            </w:tcBorders>
            <w:shd w:val="clear" w:color="auto" w:fill="auto"/>
            <w:vAlign w:val="center"/>
            <w:hideMark/>
          </w:tcPr>
          <w:p w14:paraId="2EFAB0FD" w14:textId="78DEE2EA"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55</w:t>
            </w:r>
          </w:p>
        </w:tc>
        <w:tc>
          <w:tcPr>
            <w:tcW w:w="709" w:type="dxa"/>
            <w:tcBorders>
              <w:top w:val="nil"/>
              <w:left w:val="nil"/>
              <w:bottom w:val="nil"/>
              <w:right w:val="nil"/>
            </w:tcBorders>
            <w:shd w:val="clear" w:color="auto" w:fill="auto"/>
            <w:vAlign w:val="center"/>
            <w:hideMark/>
          </w:tcPr>
          <w:p w14:paraId="6264B5B2" w14:textId="42D15565" w:rsidR="008F151E" w:rsidRPr="008F151E" w:rsidRDefault="00190E25" w:rsidP="00190E25">
            <w:pPr>
              <w:spacing w:before="0" w:after="0"/>
              <w:jc w:val="center"/>
              <w:rPr>
                <w:rFonts w:ascii="Times New Roman" w:eastAsia="Times New Roman" w:hAnsi="Times New Roman"/>
                <w:color w:val="000000"/>
              </w:rPr>
            </w:pPr>
            <w:r>
              <w:rPr>
                <w:rFonts w:ascii="Times New Roman" w:eastAsia="Arial" w:hAnsi="Times New Roman"/>
                <w:color w:val="000000"/>
              </w:rPr>
              <w:t>75</w:t>
            </w:r>
          </w:p>
        </w:tc>
      </w:tr>
      <w:tr w:rsidR="008F151E" w:rsidRPr="008F151E" w14:paraId="4F437372"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7F012FC7"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WCB</w:t>
            </w:r>
          </w:p>
        </w:tc>
        <w:tc>
          <w:tcPr>
            <w:tcW w:w="630" w:type="dxa"/>
            <w:tcBorders>
              <w:top w:val="nil"/>
              <w:left w:val="nil"/>
              <w:bottom w:val="single" w:sz="4" w:space="0" w:color="auto"/>
              <w:right w:val="nil"/>
            </w:tcBorders>
            <w:shd w:val="clear" w:color="auto" w:fill="auto"/>
            <w:vAlign w:val="center"/>
            <w:hideMark/>
          </w:tcPr>
          <w:p w14:paraId="6B92E39F"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140</w:t>
            </w:r>
          </w:p>
        </w:tc>
        <w:tc>
          <w:tcPr>
            <w:tcW w:w="820" w:type="dxa"/>
            <w:tcBorders>
              <w:top w:val="nil"/>
              <w:left w:val="nil"/>
              <w:bottom w:val="single" w:sz="4" w:space="0" w:color="auto"/>
              <w:right w:val="nil"/>
            </w:tcBorders>
            <w:shd w:val="clear" w:color="auto" w:fill="auto"/>
            <w:vAlign w:val="center"/>
            <w:hideMark/>
          </w:tcPr>
          <w:p w14:paraId="7D332E3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2.3</w:t>
            </w:r>
            <w:r w:rsidRPr="008F151E">
              <w:rPr>
                <w:rFonts w:ascii="Times New Roman" w:eastAsia="Arial" w:hAnsi="Times New Roman"/>
                <w:color w:val="000000"/>
                <w:vertAlign w:val="superscript"/>
              </w:rPr>
              <w:t>b</w:t>
            </w:r>
          </w:p>
        </w:tc>
        <w:tc>
          <w:tcPr>
            <w:tcW w:w="820" w:type="dxa"/>
            <w:tcBorders>
              <w:top w:val="nil"/>
              <w:left w:val="nil"/>
              <w:bottom w:val="single" w:sz="4" w:space="0" w:color="auto"/>
              <w:right w:val="nil"/>
            </w:tcBorders>
            <w:shd w:val="clear" w:color="auto" w:fill="auto"/>
            <w:vAlign w:val="center"/>
            <w:hideMark/>
          </w:tcPr>
          <w:p w14:paraId="2F7FE92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0.3</w:t>
            </w:r>
          </w:p>
        </w:tc>
        <w:tc>
          <w:tcPr>
            <w:tcW w:w="624" w:type="dxa"/>
            <w:tcBorders>
              <w:top w:val="nil"/>
              <w:left w:val="nil"/>
              <w:bottom w:val="single" w:sz="4" w:space="0" w:color="auto"/>
              <w:right w:val="nil"/>
            </w:tcBorders>
            <w:shd w:val="clear" w:color="auto" w:fill="auto"/>
            <w:vAlign w:val="center"/>
            <w:hideMark/>
          </w:tcPr>
          <w:p w14:paraId="591FCDB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1.7</w:t>
            </w:r>
          </w:p>
        </w:tc>
        <w:tc>
          <w:tcPr>
            <w:tcW w:w="656" w:type="dxa"/>
            <w:tcBorders>
              <w:top w:val="nil"/>
              <w:left w:val="nil"/>
              <w:bottom w:val="single" w:sz="4" w:space="0" w:color="auto"/>
              <w:right w:val="nil"/>
            </w:tcBorders>
            <w:shd w:val="clear" w:color="auto" w:fill="auto"/>
            <w:vAlign w:val="center"/>
            <w:hideMark/>
          </w:tcPr>
          <w:p w14:paraId="3424A65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2.8</w:t>
            </w:r>
          </w:p>
        </w:tc>
        <w:tc>
          <w:tcPr>
            <w:tcW w:w="236" w:type="dxa"/>
            <w:tcBorders>
              <w:top w:val="nil"/>
              <w:left w:val="nil"/>
              <w:bottom w:val="single" w:sz="4" w:space="0" w:color="auto"/>
              <w:right w:val="nil"/>
            </w:tcBorders>
            <w:shd w:val="clear" w:color="auto" w:fill="auto"/>
            <w:vAlign w:val="center"/>
            <w:hideMark/>
          </w:tcPr>
          <w:p w14:paraId="7D0D8FBF" w14:textId="33313205"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0C508B2D" w14:textId="27917875"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46</w:t>
            </w:r>
          </w:p>
        </w:tc>
        <w:tc>
          <w:tcPr>
            <w:tcW w:w="676" w:type="dxa"/>
            <w:tcBorders>
              <w:top w:val="nil"/>
              <w:left w:val="nil"/>
              <w:bottom w:val="single" w:sz="4" w:space="0" w:color="auto"/>
              <w:right w:val="nil"/>
            </w:tcBorders>
            <w:shd w:val="clear" w:color="auto" w:fill="auto"/>
            <w:vAlign w:val="center"/>
            <w:hideMark/>
          </w:tcPr>
          <w:p w14:paraId="08F7E95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36" w:type="dxa"/>
            <w:tcBorders>
              <w:top w:val="nil"/>
              <w:left w:val="nil"/>
              <w:bottom w:val="single" w:sz="4" w:space="0" w:color="auto"/>
              <w:right w:val="nil"/>
            </w:tcBorders>
            <w:shd w:val="clear" w:color="auto" w:fill="auto"/>
            <w:vAlign w:val="center"/>
            <w:hideMark/>
          </w:tcPr>
          <w:p w14:paraId="29BF2D42" w14:textId="77777777"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22</w:t>
            </w:r>
          </w:p>
        </w:tc>
        <w:tc>
          <w:tcPr>
            <w:tcW w:w="709" w:type="dxa"/>
            <w:tcBorders>
              <w:top w:val="nil"/>
              <w:left w:val="nil"/>
              <w:bottom w:val="single" w:sz="4" w:space="0" w:color="auto"/>
              <w:right w:val="nil"/>
            </w:tcBorders>
            <w:shd w:val="clear" w:color="auto" w:fill="auto"/>
            <w:vAlign w:val="center"/>
            <w:hideMark/>
          </w:tcPr>
          <w:p w14:paraId="26380C7A" w14:textId="77777777"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70</w:t>
            </w:r>
          </w:p>
        </w:tc>
      </w:tr>
      <w:tr w:rsidR="008F151E" w:rsidRPr="008F151E" w14:paraId="1F582F72" w14:textId="77777777" w:rsidTr="008F151E">
        <w:trPr>
          <w:trHeight w:val="20"/>
        </w:trPr>
        <w:tc>
          <w:tcPr>
            <w:tcW w:w="2430" w:type="dxa"/>
            <w:tcBorders>
              <w:top w:val="nil"/>
              <w:left w:val="nil"/>
              <w:bottom w:val="nil"/>
              <w:right w:val="nil"/>
            </w:tcBorders>
            <w:shd w:val="clear" w:color="auto" w:fill="auto"/>
            <w:vAlign w:val="center"/>
            <w:hideMark/>
          </w:tcPr>
          <w:p w14:paraId="69B0AF0F" w14:textId="77777777" w:rsidR="008F151E" w:rsidRPr="003A11B1" w:rsidRDefault="008F151E" w:rsidP="008F151E">
            <w:pPr>
              <w:spacing w:before="0" w:after="0"/>
              <w:rPr>
                <w:rFonts w:ascii="Times New Roman" w:eastAsia="Times New Roman" w:hAnsi="Times New Roman"/>
                <w:bCs/>
                <w:color w:val="000000"/>
              </w:rPr>
            </w:pPr>
            <w:r w:rsidRPr="003A11B1">
              <w:rPr>
                <w:rFonts w:ascii="Times New Roman" w:eastAsia="Arial" w:hAnsi="Times New Roman"/>
                <w:bCs/>
                <w:color w:val="000000"/>
                <w:w w:val="94"/>
              </w:rPr>
              <w:t>Indian River Lagoon</w:t>
            </w:r>
          </w:p>
        </w:tc>
        <w:tc>
          <w:tcPr>
            <w:tcW w:w="630" w:type="dxa"/>
            <w:tcBorders>
              <w:top w:val="nil"/>
              <w:left w:val="nil"/>
              <w:bottom w:val="nil"/>
              <w:right w:val="nil"/>
            </w:tcBorders>
            <w:shd w:val="clear" w:color="auto" w:fill="auto"/>
            <w:vAlign w:val="center"/>
            <w:hideMark/>
          </w:tcPr>
          <w:p w14:paraId="3A38B9B3" w14:textId="476EEFC8" w:rsidR="008F151E" w:rsidRPr="00594B1D" w:rsidRDefault="00594B1D" w:rsidP="00594B1D">
            <w:pPr>
              <w:spacing w:before="0" w:after="0"/>
              <w:jc w:val="right"/>
              <w:rPr>
                <w:rFonts w:ascii="Times New Roman" w:eastAsia="Times New Roman" w:hAnsi="Times New Roman"/>
                <w:bCs/>
                <w:color w:val="000000"/>
              </w:rPr>
            </w:pPr>
            <w:r w:rsidRPr="00594B1D">
              <w:rPr>
                <w:rFonts w:ascii="Times New Roman" w:eastAsia="Times New Roman" w:hAnsi="Times New Roman"/>
                <w:bCs/>
                <w:color w:val="000000"/>
              </w:rPr>
              <w:t>45</w:t>
            </w:r>
          </w:p>
        </w:tc>
        <w:tc>
          <w:tcPr>
            <w:tcW w:w="820" w:type="dxa"/>
            <w:tcBorders>
              <w:top w:val="nil"/>
              <w:left w:val="nil"/>
              <w:bottom w:val="nil"/>
              <w:right w:val="nil"/>
            </w:tcBorders>
            <w:shd w:val="clear" w:color="auto" w:fill="auto"/>
            <w:vAlign w:val="center"/>
            <w:hideMark/>
          </w:tcPr>
          <w:p w14:paraId="2D38ED68" w14:textId="0E498D99" w:rsidR="008F151E" w:rsidRPr="00594B1D" w:rsidRDefault="00594B1D" w:rsidP="008F151E">
            <w:pPr>
              <w:spacing w:before="0" w:after="0"/>
              <w:jc w:val="center"/>
              <w:rPr>
                <w:rFonts w:ascii="Times New Roman" w:eastAsia="Times New Roman" w:hAnsi="Times New Roman"/>
              </w:rPr>
            </w:pPr>
            <w:r w:rsidRPr="00594B1D">
              <w:rPr>
                <w:rFonts w:ascii="Times New Roman" w:eastAsia="Times New Roman" w:hAnsi="Times New Roman"/>
              </w:rPr>
              <w:t>1.1</w:t>
            </w:r>
            <w:r w:rsidRPr="00594B1D">
              <w:rPr>
                <w:rFonts w:ascii="Times New Roman" w:eastAsia="Times New Roman" w:hAnsi="Times New Roman"/>
                <w:vertAlign w:val="superscript"/>
              </w:rPr>
              <w:t>2</w:t>
            </w:r>
          </w:p>
        </w:tc>
        <w:tc>
          <w:tcPr>
            <w:tcW w:w="820" w:type="dxa"/>
            <w:tcBorders>
              <w:top w:val="nil"/>
              <w:left w:val="nil"/>
              <w:bottom w:val="nil"/>
              <w:right w:val="nil"/>
            </w:tcBorders>
            <w:shd w:val="clear" w:color="auto" w:fill="auto"/>
            <w:vAlign w:val="center"/>
            <w:hideMark/>
          </w:tcPr>
          <w:p w14:paraId="7BF87F67" w14:textId="77777777" w:rsidR="008F151E" w:rsidRPr="000D3876" w:rsidRDefault="008F151E" w:rsidP="008F151E">
            <w:pPr>
              <w:spacing w:before="0" w:after="0"/>
              <w:jc w:val="center"/>
              <w:rPr>
                <w:rFonts w:ascii="Times New Roman" w:eastAsia="Times New Roman" w:hAnsi="Times New Roman"/>
              </w:rPr>
            </w:pPr>
          </w:p>
        </w:tc>
        <w:tc>
          <w:tcPr>
            <w:tcW w:w="624" w:type="dxa"/>
            <w:tcBorders>
              <w:top w:val="nil"/>
              <w:left w:val="nil"/>
              <w:bottom w:val="nil"/>
              <w:right w:val="nil"/>
            </w:tcBorders>
            <w:shd w:val="clear" w:color="auto" w:fill="auto"/>
            <w:vAlign w:val="center"/>
            <w:hideMark/>
          </w:tcPr>
          <w:p w14:paraId="073C7D58" w14:textId="108B38EA"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0.8</w:t>
            </w:r>
          </w:p>
        </w:tc>
        <w:tc>
          <w:tcPr>
            <w:tcW w:w="656" w:type="dxa"/>
            <w:tcBorders>
              <w:top w:val="nil"/>
              <w:left w:val="nil"/>
              <w:bottom w:val="nil"/>
              <w:right w:val="nil"/>
            </w:tcBorders>
            <w:shd w:val="clear" w:color="auto" w:fill="auto"/>
            <w:vAlign w:val="center"/>
            <w:hideMark/>
          </w:tcPr>
          <w:p w14:paraId="36A1543D" w14:textId="48132879"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1.6</w:t>
            </w:r>
          </w:p>
        </w:tc>
        <w:tc>
          <w:tcPr>
            <w:tcW w:w="236" w:type="dxa"/>
            <w:tcBorders>
              <w:top w:val="nil"/>
              <w:left w:val="nil"/>
              <w:bottom w:val="nil"/>
              <w:right w:val="nil"/>
            </w:tcBorders>
            <w:shd w:val="clear" w:color="auto" w:fill="auto"/>
            <w:vAlign w:val="center"/>
            <w:hideMark/>
          </w:tcPr>
          <w:p w14:paraId="662975A2"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5F92C102" w14:textId="25FB2F73" w:rsidR="008F151E" w:rsidRPr="00AC59E5" w:rsidRDefault="00AC59E5" w:rsidP="008F151E">
            <w:pPr>
              <w:spacing w:before="0" w:after="0"/>
              <w:jc w:val="center"/>
              <w:rPr>
                <w:rFonts w:ascii="Times New Roman" w:eastAsia="Times New Roman" w:hAnsi="Times New Roman"/>
              </w:rPr>
            </w:pPr>
            <w:r w:rsidRPr="00AC59E5">
              <w:rPr>
                <w:rFonts w:ascii="Times New Roman" w:eastAsia="Times New Roman" w:hAnsi="Times New Roman"/>
              </w:rPr>
              <w:t>18</w:t>
            </w:r>
            <w:r w:rsidR="00FE28F3" w:rsidRPr="00FE28F3">
              <w:rPr>
                <w:rFonts w:ascii="Times New Roman" w:eastAsia="Times New Roman" w:hAnsi="Times New Roman"/>
                <w:vertAlign w:val="superscript"/>
              </w:rPr>
              <w:t>2</w:t>
            </w:r>
          </w:p>
        </w:tc>
        <w:tc>
          <w:tcPr>
            <w:tcW w:w="676" w:type="dxa"/>
            <w:tcBorders>
              <w:top w:val="nil"/>
              <w:left w:val="nil"/>
              <w:bottom w:val="nil"/>
              <w:right w:val="nil"/>
            </w:tcBorders>
            <w:shd w:val="clear" w:color="auto" w:fill="auto"/>
            <w:vAlign w:val="center"/>
            <w:hideMark/>
          </w:tcPr>
          <w:p w14:paraId="1C035EEB" w14:textId="721AE634" w:rsidR="008F151E" w:rsidRPr="00AC59E5" w:rsidRDefault="00AC59E5" w:rsidP="00AC59E5">
            <w:pPr>
              <w:spacing w:before="0" w:after="0"/>
              <w:jc w:val="center"/>
              <w:rPr>
                <w:rFonts w:ascii="Times New Roman" w:eastAsia="Times New Roman" w:hAnsi="Times New Roman"/>
              </w:rPr>
            </w:pPr>
            <w:r w:rsidRPr="00AC59E5">
              <w:rPr>
                <w:rFonts w:ascii="Times New Roman" w:eastAsia="Times New Roman" w:hAnsi="Times New Roman"/>
              </w:rPr>
              <w:t>2.9</w:t>
            </w:r>
          </w:p>
        </w:tc>
        <w:tc>
          <w:tcPr>
            <w:tcW w:w="636" w:type="dxa"/>
            <w:tcBorders>
              <w:top w:val="nil"/>
              <w:left w:val="nil"/>
              <w:bottom w:val="nil"/>
              <w:right w:val="nil"/>
            </w:tcBorders>
            <w:shd w:val="clear" w:color="auto" w:fill="auto"/>
            <w:vAlign w:val="center"/>
            <w:hideMark/>
          </w:tcPr>
          <w:p w14:paraId="485D1425" w14:textId="694D85FB" w:rsidR="008F151E" w:rsidRPr="00AC59E5" w:rsidRDefault="00AC59E5" w:rsidP="00AC59E5">
            <w:pPr>
              <w:spacing w:before="0" w:after="0"/>
              <w:jc w:val="center"/>
              <w:rPr>
                <w:rFonts w:ascii="Times New Roman" w:eastAsia="Times New Roman" w:hAnsi="Times New Roman"/>
              </w:rPr>
            </w:pPr>
            <w:r>
              <w:rPr>
                <w:rFonts w:ascii="Times New Roman" w:eastAsia="Times New Roman" w:hAnsi="Times New Roman"/>
              </w:rPr>
              <w:t>7.5</w:t>
            </w:r>
          </w:p>
        </w:tc>
        <w:tc>
          <w:tcPr>
            <w:tcW w:w="709" w:type="dxa"/>
            <w:tcBorders>
              <w:top w:val="nil"/>
              <w:left w:val="nil"/>
              <w:bottom w:val="nil"/>
              <w:right w:val="nil"/>
            </w:tcBorders>
            <w:shd w:val="clear" w:color="auto" w:fill="auto"/>
            <w:vAlign w:val="center"/>
            <w:hideMark/>
          </w:tcPr>
          <w:p w14:paraId="35DAA0D1" w14:textId="5E19E46B" w:rsidR="008F151E" w:rsidRPr="00AC59E5" w:rsidRDefault="00AC59E5" w:rsidP="00AC59E5">
            <w:pPr>
              <w:spacing w:before="0" w:after="0"/>
              <w:jc w:val="center"/>
              <w:rPr>
                <w:rFonts w:ascii="Times New Roman" w:eastAsia="Times New Roman" w:hAnsi="Times New Roman"/>
              </w:rPr>
            </w:pPr>
            <w:r>
              <w:rPr>
                <w:rFonts w:ascii="Times New Roman" w:eastAsia="Times New Roman" w:hAnsi="Times New Roman"/>
              </w:rPr>
              <w:t>31</w:t>
            </w:r>
          </w:p>
        </w:tc>
      </w:tr>
      <w:tr w:rsidR="008F151E" w:rsidRPr="008F151E" w14:paraId="40982CED" w14:textId="77777777" w:rsidTr="008F151E">
        <w:trPr>
          <w:trHeight w:val="20"/>
        </w:trPr>
        <w:tc>
          <w:tcPr>
            <w:tcW w:w="2430" w:type="dxa"/>
            <w:tcBorders>
              <w:top w:val="nil"/>
              <w:left w:val="nil"/>
              <w:bottom w:val="nil"/>
              <w:right w:val="nil"/>
            </w:tcBorders>
            <w:shd w:val="clear" w:color="auto" w:fill="auto"/>
            <w:vAlign w:val="center"/>
            <w:hideMark/>
          </w:tcPr>
          <w:p w14:paraId="1520E0C3"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BR</w:t>
            </w:r>
          </w:p>
        </w:tc>
        <w:tc>
          <w:tcPr>
            <w:tcW w:w="630" w:type="dxa"/>
            <w:tcBorders>
              <w:top w:val="nil"/>
              <w:left w:val="nil"/>
              <w:bottom w:val="nil"/>
              <w:right w:val="nil"/>
            </w:tcBorders>
            <w:shd w:val="clear" w:color="auto" w:fill="auto"/>
            <w:vAlign w:val="center"/>
            <w:hideMark/>
          </w:tcPr>
          <w:p w14:paraId="295B6318"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2</w:t>
            </w:r>
          </w:p>
        </w:tc>
        <w:tc>
          <w:tcPr>
            <w:tcW w:w="820" w:type="dxa"/>
            <w:tcBorders>
              <w:top w:val="nil"/>
              <w:left w:val="nil"/>
              <w:bottom w:val="nil"/>
              <w:right w:val="nil"/>
            </w:tcBorders>
            <w:shd w:val="clear" w:color="auto" w:fill="auto"/>
            <w:vAlign w:val="center"/>
            <w:hideMark/>
          </w:tcPr>
          <w:p w14:paraId="31F569C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EE8043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15F73ED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4931F40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nil"/>
              <w:right w:val="nil"/>
            </w:tcBorders>
            <w:shd w:val="clear" w:color="auto" w:fill="auto"/>
            <w:vAlign w:val="center"/>
            <w:hideMark/>
          </w:tcPr>
          <w:p w14:paraId="1C6A8B8E"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3E787B1C" w14:textId="5D77CC25"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21</w:t>
            </w:r>
          </w:p>
        </w:tc>
        <w:tc>
          <w:tcPr>
            <w:tcW w:w="676" w:type="dxa"/>
            <w:tcBorders>
              <w:top w:val="nil"/>
              <w:left w:val="nil"/>
              <w:bottom w:val="nil"/>
              <w:right w:val="nil"/>
            </w:tcBorders>
            <w:shd w:val="clear" w:color="auto" w:fill="auto"/>
            <w:vAlign w:val="center"/>
            <w:hideMark/>
          </w:tcPr>
          <w:p w14:paraId="2F17C7A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36" w:type="dxa"/>
            <w:tcBorders>
              <w:top w:val="nil"/>
              <w:left w:val="nil"/>
              <w:bottom w:val="nil"/>
              <w:right w:val="nil"/>
            </w:tcBorders>
            <w:shd w:val="clear" w:color="auto" w:fill="auto"/>
            <w:vAlign w:val="center"/>
            <w:hideMark/>
          </w:tcPr>
          <w:p w14:paraId="3E53FDE8" w14:textId="43231504"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20</w:t>
            </w:r>
          </w:p>
        </w:tc>
        <w:tc>
          <w:tcPr>
            <w:tcW w:w="709" w:type="dxa"/>
            <w:tcBorders>
              <w:top w:val="nil"/>
              <w:left w:val="nil"/>
              <w:bottom w:val="nil"/>
              <w:right w:val="nil"/>
            </w:tcBorders>
            <w:shd w:val="clear" w:color="auto" w:fill="auto"/>
            <w:vAlign w:val="center"/>
            <w:hideMark/>
          </w:tcPr>
          <w:p w14:paraId="374080C1" w14:textId="66FFD0B2"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21</w:t>
            </w:r>
          </w:p>
        </w:tc>
      </w:tr>
      <w:tr w:rsidR="008F151E" w:rsidRPr="008F151E" w14:paraId="37414364" w14:textId="77777777" w:rsidTr="008F151E">
        <w:trPr>
          <w:trHeight w:val="20"/>
        </w:trPr>
        <w:tc>
          <w:tcPr>
            <w:tcW w:w="2430" w:type="dxa"/>
            <w:tcBorders>
              <w:top w:val="nil"/>
              <w:left w:val="nil"/>
              <w:bottom w:val="nil"/>
              <w:right w:val="nil"/>
            </w:tcBorders>
            <w:shd w:val="clear" w:color="auto" w:fill="auto"/>
            <w:vAlign w:val="center"/>
            <w:hideMark/>
          </w:tcPr>
          <w:p w14:paraId="29005E82"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LCIRL</w:t>
            </w:r>
          </w:p>
        </w:tc>
        <w:tc>
          <w:tcPr>
            <w:tcW w:w="630" w:type="dxa"/>
            <w:tcBorders>
              <w:top w:val="nil"/>
              <w:left w:val="nil"/>
              <w:bottom w:val="nil"/>
              <w:right w:val="nil"/>
            </w:tcBorders>
            <w:shd w:val="clear" w:color="auto" w:fill="auto"/>
            <w:vAlign w:val="center"/>
            <w:hideMark/>
          </w:tcPr>
          <w:p w14:paraId="0E3675F9"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14</w:t>
            </w:r>
          </w:p>
        </w:tc>
        <w:tc>
          <w:tcPr>
            <w:tcW w:w="820" w:type="dxa"/>
            <w:tcBorders>
              <w:top w:val="nil"/>
              <w:left w:val="nil"/>
              <w:bottom w:val="nil"/>
              <w:right w:val="nil"/>
            </w:tcBorders>
            <w:shd w:val="clear" w:color="auto" w:fill="auto"/>
            <w:vAlign w:val="center"/>
            <w:hideMark/>
          </w:tcPr>
          <w:p w14:paraId="5A5895A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1.2</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137199A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0.3</w:t>
            </w:r>
          </w:p>
        </w:tc>
        <w:tc>
          <w:tcPr>
            <w:tcW w:w="624" w:type="dxa"/>
            <w:tcBorders>
              <w:top w:val="nil"/>
              <w:left w:val="nil"/>
              <w:bottom w:val="nil"/>
              <w:right w:val="nil"/>
            </w:tcBorders>
            <w:shd w:val="clear" w:color="auto" w:fill="auto"/>
            <w:vAlign w:val="center"/>
            <w:hideMark/>
          </w:tcPr>
          <w:p w14:paraId="08209D2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0.9</w:t>
            </w:r>
          </w:p>
        </w:tc>
        <w:tc>
          <w:tcPr>
            <w:tcW w:w="656" w:type="dxa"/>
            <w:tcBorders>
              <w:top w:val="nil"/>
              <w:left w:val="nil"/>
              <w:bottom w:val="nil"/>
              <w:right w:val="nil"/>
            </w:tcBorders>
            <w:shd w:val="clear" w:color="auto" w:fill="auto"/>
            <w:vAlign w:val="center"/>
            <w:hideMark/>
          </w:tcPr>
          <w:p w14:paraId="6639697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43909A1B"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D74D268" w14:textId="36B9DE72"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14</w:t>
            </w:r>
          </w:p>
        </w:tc>
        <w:tc>
          <w:tcPr>
            <w:tcW w:w="676" w:type="dxa"/>
            <w:tcBorders>
              <w:top w:val="nil"/>
              <w:left w:val="nil"/>
              <w:bottom w:val="nil"/>
              <w:right w:val="nil"/>
            </w:tcBorders>
            <w:shd w:val="clear" w:color="auto" w:fill="auto"/>
            <w:vAlign w:val="center"/>
            <w:hideMark/>
          </w:tcPr>
          <w:p w14:paraId="25B8960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6.3</w:t>
            </w:r>
          </w:p>
        </w:tc>
        <w:tc>
          <w:tcPr>
            <w:tcW w:w="636" w:type="dxa"/>
            <w:tcBorders>
              <w:top w:val="nil"/>
              <w:left w:val="nil"/>
              <w:bottom w:val="nil"/>
              <w:right w:val="nil"/>
            </w:tcBorders>
            <w:shd w:val="clear" w:color="auto" w:fill="auto"/>
            <w:vAlign w:val="center"/>
            <w:hideMark/>
          </w:tcPr>
          <w:p w14:paraId="356077D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5.8</w:t>
            </w:r>
          </w:p>
        </w:tc>
        <w:tc>
          <w:tcPr>
            <w:tcW w:w="709" w:type="dxa"/>
            <w:tcBorders>
              <w:top w:val="nil"/>
              <w:left w:val="nil"/>
              <w:bottom w:val="nil"/>
              <w:right w:val="nil"/>
            </w:tcBorders>
            <w:shd w:val="clear" w:color="auto" w:fill="auto"/>
            <w:vAlign w:val="center"/>
            <w:hideMark/>
          </w:tcPr>
          <w:p w14:paraId="50E333A6" w14:textId="543D9C45"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25</w:t>
            </w:r>
          </w:p>
        </w:tc>
      </w:tr>
      <w:tr w:rsidR="008F151E" w:rsidRPr="008F151E" w14:paraId="44D79675" w14:textId="77777777" w:rsidTr="008F151E">
        <w:trPr>
          <w:trHeight w:val="20"/>
        </w:trPr>
        <w:tc>
          <w:tcPr>
            <w:tcW w:w="2430" w:type="dxa"/>
            <w:tcBorders>
              <w:top w:val="nil"/>
              <w:left w:val="nil"/>
              <w:bottom w:val="nil"/>
              <w:right w:val="nil"/>
            </w:tcBorders>
            <w:shd w:val="clear" w:color="auto" w:fill="auto"/>
            <w:vAlign w:val="center"/>
            <w:hideMark/>
          </w:tcPr>
          <w:p w14:paraId="5DC3363B" w14:textId="77777777" w:rsidR="008F151E" w:rsidRPr="008F151E" w:rsidRDefault="008F151E" w:rsidP="008F151E">
            <w:pPr>
              <w:spacing w:before="0" w:after="0"/>
              <w:ind w:firstLineChars="100" w:firstLine="249"/>
              <w:rPr>
                <w:rFonts w:ascii="Times New Roman" w:eastAsia="Times New Roman" w:hAnsi="Times New Roman"/>
                <w:color w:val="000000"/>
              </w:rPr>
            </w:pPr>
            <w:r w:rsidRPr="008F151E">
              <w:rPr>
                <w:rFonts w:ascii="Times New Roman" w:eastAsia="Arial" w:hAnsi="Times New Roman"/>
                <w:color w:val="000000"/>
                <w:w w:val="104"/>
              </w:rPr>
              <w:t>LIRL</w:t>
            </w:r>
          </w:p>
        </w:tc>
        <w:tc>
          <w:tcPr>
            <w:tcW w:w="630" w:type="dxa"/>
            <w:tcBorders>
              <w:top w:val="nil"/>
              <w:left w:val="nil"/>
              <w:bottom w:val="nil"/>
              <w:right w:val="nil"/>
            </w:tcBorders>
            <w:shd w:val="clear" w:color="auto" w:fill="auto"/>
            <w:vAlign w:val="center"/>
            <w:hideMark/>
          </w:tcPr>
          <w:p w14:paraId="25046CA5"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3</w:t>
            </w:r>
          </w:p>
        </w:tc>
        <w:tc>
          <w:tcPr>
            <w:tcW w:w="820" w:type="dxa"/>
            <w:tcBorders>
              <w:top w:val="nil"/>
              <w:left w:val="nil"/>
              <w:bottom w:val="nil"/>
              <w:right w:val="nil"/>
            </w:tcBorders>
            <w:shd w:val="clear" w:color="auto" w:fill="auto"/>
            <w:vAlign w:val="center"/>
            <w:hideMark/>
          </w:tcPr>
          <w:p w14:paraId="35C8CF6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1.5</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73C99DF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w:t>
            </w:r>
          </w:p>
        </w:tc>
        <w:tc>
          <w:tcPr>
            <w:tcW w:w="624" w:type="dxa"/>
            <w:tcBorders>
              <w:top w:val="nil"/>
              <w:left w:val="nil"/>
              <w:bottom w:val="nil"/>
              <w:right w:val="nil"/>
            </w:tcBorders>
            <w:shd w:val="clear" w:color="auto" w:fill="auto"/>
            <w:vAlign w:val="center"/>
            <w:hideMark/>
          </w:tcPr>
          <w:p w14:paraId="18BE477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1.5</w:t>
            </w:r>
          </w:p>
        </w:tc>
        <w:tc>
          <w:tcPr>
            <w:tcW w:w="656" w:type="dxa"/>
            <w:tcBorders>
              <w:top w:val="nil"/>
              <w:left w:val="nil"/>
              <w:bottom w:val="nil"/>
              <w:right w:val="nil"/>
            </w:tcBorders>
            <w:shd w:val="clear" w:color="auto" w:fill="auto"/>
            <w:vAlign w:val="center"/>
            <w:hideMark/>
          </w:tcPr>
          <w:p w14:paraId="56C7F97E"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50BB3422"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38CBE2A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9.2</w:t>
            </w:r>
          </w:p>
        </w:tc>
        <w:tc>
          <w:tcPr>
            <w:tcW w:w="676" w:type="dxa"/>
            <w:tcBorders>
              <w:top w:val="nil"/>
              <w:left w:val="nil"/>
              <w:bottom w:val="nil"/>
              <w:right w:val="nil"/>
            </w:tcBorders>
            <w:shd w:val="clear" w:color="auto" w:fill="auto"/>
            <w:vAlign w:val="center"/>
            <w:hideMark/>
          </w:tcPr>
          <w:p w14:paraId="00C2120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2.8</w:t>
            </w:r>
          </w:p>
        </w:tc>
        <w:tc>
          <w:tcPr>
            <w:tcW w:w="636" w:type="dxa"/>
            <w:tcBorders>
              <w:top w:val="nil"/>
              <w:left w:val="nil"/>
              <w:bottom w:val="nil"/>
              <w:right w:val="nil"/>
            </w:tcBorders>
            <w:shd w:val="clear" w:color="auto" w:fill="auto"/>
            <w:vAlign w:val="center"/>
            <w:hideMark/>
          </w:tcPr>
          <w:p w14:paraId="30399033" w14:textId="33EA1831"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w:t>
            </w:r>
            <w:r w:rsidR="00190E25">
              <w:rPr>
                <w:rFonts w:ascii="Times New Roman" w:eastAsia="Arial" w:hAnsi="Times New Roman"/>
                <w:color w:val="000000"/>
              </w:rPr>
              <w:t>.0</w:t>
            </w:r>
          </w:p>
        </w:tc>
        <w:tc>
          <w:tcPr>
            <w:tcW w:w="709" w:type="dxa"/>
            <w:tcBorders>
              <w:top w:val="nil"/>
              <w:left w:val="nil"/>
              <w:bottom w:val="nil"/>
              <w:right w:val="nil"/>
            </w:tcBorders>
            <w:shd w:val="clear" w:color="auto" w:fill="auto"/>
            <w:vAlign w:val="center"/>
            <w:hideMark/>
          </w:tcPr>
          <w:p w14:paraId="2B5DB438" w14:textId="6360D660"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11</w:t>
            </w:r>
          </w:p>
        </w:tc>
      </w:tr>
      <w:tr w:rsidR="008F151E" w:rsidRPr="008F151E" w14:paraId="2FCF8562" w14:textId="77777777" w:rsidTr="008F151E">
        <w:trPr>
          <w:trHeight w:val="20"/>
        </w:trPr>
        <w:tc>
          <w:tcPr>
            <w:tcW w:w="2430" w:type="dxa"/>
            <w:tcBorders>
              <w:top w:val="nil"/>
              <w:left w:val="nil"/>
              <w:bottom w:val="nil"/>
              <w:right w:val="nil"/>
            </w:tcBorders>
            <w:shd w:val="clear" w:color="auto" w:fill="auto"/>
            <w:vAlign w:val="center"/>
            <w:hideMark/>
          </w:tcPr>
          <w:p w14:paraId="1DB3DAFD" w14:textId="77777777" w:rsidR="008F151E" w:rsidRPr="008F151E" w:rsidRDefault="008F151E" w:rsidP="008F151E">
            <w:pPr>
              <w:spacing w:before="0" w:after="0"/>
              <w:ind w:firstLineChars="100" w:firstLine="255"/>
              <w:rPr>
                <w:rFonts w:ascii="Times New Roman" w:eastAsia="Times New Roman" w:hAnsi="Times New Roman"/>
                <w:color w:val="000000"/>
              </w:rPr>
            </w:pPr>
            <w:r w:rsidRPr="008F151E">
              <w:rPr>
                <w:rFonts w:ascii="Times New Roman" w:eastAsia="Arial" w:hAnsi="Times New Roman"/>
                <w:color w:val="000000"/>
                <w:w w:val="107"/>
              </w:rPr>
              <w:t>LML</w:t>
            </w:r>
          </w:p>
        </w:tc>
        <w:tc>
          <w:tcPr>
            <w:tcW w:w="630" w:type="dxa"/>
            <w:tcBorders>
              <w:top w:val="nil"/>
              <w:left w:val="nil"/>
              <w:bottom w:val="nil"/>
              <w:right w:val="nil"/>
            </w:tcBorders>
            <w:shd w:val="clear" w:color="auto" w:fill="auto"/>
            <w:vAlign w:val="center"/>
            <w:hideMark/>
          </w:tcPr>
          <w:p w14:paraId="17E4DADA"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nil"/>
              <w:right w:val="nil"/>
            </w:tcBorders>
            <w:shd w:val="clear" w:color="auto" w:fill="auto"/>
            <w:vAlign w:val="center"/>
            <w:hideMark/>
          </w:tcPr>
          <w:p w14:paraId="41ACA6D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1789C1E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w:t>
            </w:r>
          </w:p>
        </w:tc>
        <w:tc>
          <w:tcPr>
            <w:tcW w:w="624" w:type="dxa"/>
            <w:tcBorders>
              <w:top w:val="nil"/>
              <w:left w:val="nil"/>
              <w:bottom w:val="nil"/>
              <w:right w:val="nil"/>
            </w:tcBorders>
            <w:shd w:val="clear" w:color="auto" w:fill="auto"/>
            <w:vAlign w:val="center"/>
            <w:hideMark/>
          </w:tcPr>
          <w:p w14:paraId="1ADF8F8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0D932AF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nil"/>
              <w:right w:val="nil"/>
            </w:tcBorders>
            <w:shd w:val="clear" w:color="auto" w:fill="auto"/>
            <w:vAlign w:val="center"/>
            <w:hideMark/>
          </w:tcPr>
          <w:p w14:paraId="61E4A457"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1B81908C" w14:textId="39B2EB5F"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22</w:t>
            </w:r>
          </w:p>
        </w:tc>
        <w:tc>
          <w:tcPr>
            <w:tcW w:w="676" w:type="dxa"/>
            <w:tcBorders>
              <w:top w:val="nil"/>
              <w:left w:val="nil"/>
              <w:bottom w:val="nil"/>
              <w:right w:val="nil"/>
            </w:tcBorders>
            <w:shd w:val="clear" w:color="auto" w:fill="auto"/>
            <w:vAlign w:val="center"/>
            <w:hideMark/>
          </w:tcPr>
          <w:p w14:paraId="549316C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2.2</w:t>
            </w:r>
          </w:p>
        </w:tc>
        <w:tc>
          <w:tcPr>
            <w:tcW w:w="636" w:type="dxa"/>
            <w:tcBorders>
              <w:top w:val="nil"/>
              <w:left w:val="nil"/>
              <w:bottom w:val="nil"/>
              <w:right w:val="nil"/>
            </w:tcBorders>
            <w:shd w:val="clear" w:color="auto" w:fill="auto"/>
            <w:vAlign w:val="center"/>
            <w:hideMark/>
          </w:tcPr>
          <w:p w14:paraId="29DD10C1" w14:textId="6ADC5D13"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19</w:t>
            </w:r>
          </w:p>
        </w:tc>
        <w:tc>
          <w:tcPr>
            <w:tcW w:w="709" w:type="dxa"/>
            <w:tcBorders>
              <w:top w:val="nil"/>
              <w:left w:val="nil"/>
              <w:bottom w:val="nil"/>
              <w:right w:val="nil"/>
            </w:tcBorders>
            <w:shd w:val="clear" w:color="auto" w:fill="auto"/>
            <w:vAlign w:val="center"/>
            <w:hideMark/>
          </w:tcPr>
          <w:p w14:paraId="20D894C1" w14:textId="01C972AD"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r>
      <w:tr w:rsidR="008F151E" w:rsidRPr="008F151E" w14:paraId="7A81A9F0" w14:textId="77777777" w:rsidTr="008F151E">
        <w:trPr>
          <w:trHeight w:val="20"/>
        </w:trPr>
        <w:tc>
          <w:tcPr>
            <w:tcW w:w="2430" w:type="dxa"/>
            <w:tcBorders>
              <w:top w:val="nil"/>
              <w:left w:val="nil"/>
              <w:bottom w:val="nil"/>
              <w:right w:val="nil"/>
            </w:tcBorders>
            <w:shd w:val="clear" w:color="auto" w:fill="auto"/>
            <w:vAlign w:val="center"/>
            <w:hideMark/>
          </w:tcPr>
          <w:p w14:paraId="473CCF34"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UCIRL</w:t>
            </w:r>
          </w:p>
        </w:tc>
        <w:tc>
          <w:tcPr>
            <w:tcW w:w="630" w:type="dxa"/>
            <w:tcBorders>
              <w:top w:val="nil"/>
              <w:left w:val="nil"/>
              <w:bottom w:val="nil"/>
              <w:right w:val="nil"/>
            </w:tcBorders>
            <w:shd w:val="clear" w:color="auto" w:fill="auto"/>
            <w:vAlign w:val="center"/>
            <w:hideMark/>
          </w:tcPr>
          <w:p w14:paraId="02E5C620"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17</w:t>
            </w:r>
          </w:p>
        </w:tc>
        <w:tc>
          <w:tcPr>
            <w:tcW w:w="820" w:type="dxa"/>
            <w:tcBorders>
              <w:top w:val="nil"/>
              <w:left w:val="nil"/>
              <w:bottom w:val="nil"/>
              <w:right w:val="nil"/>
            </w:tcBorders>
            <w:shd w:val="clear" w:color="auto" w:fill="auto"/>
            <w:vAlign w:val="center"/>
            <w:hideMark/>
          </w:tcPr>
          <w:p w14:paraId="43EE70F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0.9</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D71C96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0148019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nil"/>
              <w:right w:val="nil"/>
            </w:tcBorders>
            <w:shd w:val="clear" w:color="auto" w:fill="auto"/>
            <w:vAlign w:val="center"/>
            <w:hideMark/>
          </w:tcPr>
          <w:p w14:paraId="42726FF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nil"/>
              <w:right w:val="nil"/>
            </w:tcBorders>
            <w:shd w:val="clear" w:color="auto" w:fill="auto"/>
            <w:vAlign w:val="center"/>
            <w:hideMark/>
          </w:tcPr>
          <w:p w14:paraId="3B3D928C"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42BDEE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20</w:t>
            </w:r>
          </w:p>
        </w:tc>
        <w:tc>
          <w:tcPr>
            <w:tcW w:w="676" w:type="dxa"/>
            <w:tcBorders>
              <w:top w:val="nil"/>
              <w:left w:val="nil"/>
              <w:bottom w:val="nil"/>
              <w:right w:val="nil"/>
            </w:tcBorders>
            <w:shd w:val="clear" w:color="auto" w:fill="auto"/>
            <w:vAlign w:val="center"/>
            <w:hideMark/>
          </w:tcPr>
          <w:p w14:paraId="6213EA4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w:t>
            </w:r>
          </w:p>
        </w:tc>
        <w:tc>
          <w:tcPr>
            <w:tcW w:w="636" w:type="dxa"/>
            <w:tcBorders>
              <w:top w:val="nil"/>
              <w:left w:val="nil"/>
              <w:bottom w:val="nil"/>
              <w:right w:val="nil"/>
            </w:tcBorders>
            <w:shd w:val="clear" w:color="auto" w:fill="auto"/>
            <w:vAlign w:val="center"/>
            <w:hideMark/>
          </w:tcPr>
          <w:p w14:paraId="3110CC17"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7.5</w:t>
            </w:r>
          </w:p>
        </w:tc>
        <w:tc>
          <w:tcPr>
            <w:tcW w:w="709" w:type="dxa"/>
            <w:tcBorders>
              <w:top w:val="nil"/>
              <w:left w:val="nil"/>
              <w:bottom w:val="nil"/>
              <w:right w:val="nil"/>
            </w:tcBorders>
            <w:shd w:val="clear" w:color="auto" w:fill="auto"/>
            <w:vAlign w:val="center"/>
            <w:hideMark/>
          </w:tcPr>
          <w:p w14:paraId="6C725DB4" w14:textId="2208CC0C"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31</w:t>
            </w:r>
          </w:p>
        </w:tc>
      </w:tr>
      <w:tr w:rsidR="008F151E" w:rsidRPr="008F151E" w14:paraId="2B9D0ADF" w14:textId="77777777" w:rsidTr="008F151E">
        <w:trPr>
          <w:trHeight w:val="20"/>
        </w:trPr>
        <w:tc>
          <w:tcPr>
            <w:tcW w:w="2430" w:type="dxa"/>
            <w:tcBorders>
              <w:top w:val="nil"/>
              <w:left w:val="nil"/>
              <w:bottom w:val="nil"/>
              <w:right w:val="nil"/>
            </w:tcBorders>
            <w:shd w:val="clear" w:color="auto" w:fill="auto"/>
            <w:vAlign w:val="center"/>
            <w:hideMark/>
          </w:tcPr>
          <w:p w14:paraId="5B615D96"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UIRL</w:t>
            </w:r>
          </w:p>
        </w:tc>
        <w:tc>
          <w:tcPr>
            <w:tcW w:w="630" w:type="dxa"/>
            <w:tcBorders>
              <w:top w:val="nil"/>
              <w:left w:val="nil"/>
              <w:bottom w:val="nil"/>
              <w:right w:val="nil"/>
            </w:tcBorders>
            <w:shd w:val="clear" w:color="auto" w:fill="auto"/>
            <w:vAlign w:val="center"/>
            <w:hideMark/>
          </w:tcPr>
          <w:p w14:paraId="41503802"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1</w:t>
            </w:r>
          </w:p>
        </w:tc>
        <w:tc>
          <w:tcPr>
            <w:tcW w:w="820" w:type="dxa"/>
            <w:tcBorders>
              <w:top w:val="nil"/>
              <w:left w:val="nil"/>
              <w:bottom w:val="nil"/>
              <w:right w:val="nil"/>
            </w:tcBorders>
            <w:shd w:val="clear" w:color="auto" w:fill="auto"/>
            <w:vAlign w:val="center"/>
            <w:hideMark/>
          </w:tcPr>
          <w:p w14:paraId="3D81698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1.0</w:t>
            </w:r>
            <w:r w:rsidRPr="008F151E">
              <w:rPr>
                <w:rFonts w:ascii="Times New Roman" w:eastAsia="Arial" w:hAnsi="Times New Roman"/>
                <w:color w:val="000000"/>
                <w:w w:val="89"/>
                <w:vertAlign w:val="superscript"/>
              </w:rPr>
              <w:t>a</w:t>
            </w:r>
          </w:p>
        </w:tc>
        <w:tc>
          <w:tcPr>
            <w:tcW w:w="820" w:type="dxa"/>
            <w:tcBorders>
              <w:top w:val="nil"/>
              <w:left w:val="nil"/>
              <w:bottom w:val="nil"/>
              <w:right w:val="nil"/>
            </w:tcBorders>
            <w:shd w:val="clear" w:color="auto" w:fill="auto"/>
            <w:vAlign w:val="center"/>
            <w:hideMark/>
          </w:tcPr>
          <w:p w14:paraId="28B996B1" w14:textId="77777777" w:rsidR="008F151E" w:rsidRPr="008F151E" w:rsidRDefault="008F151E" w:rsidP="008F151E">
            <w:pPr>
              <w:spacing w:before="0" w:after="0"/>
              <w:jc w:val="center"/>
              <w:rPr>
                <w:rFonts w:ascii="Times New Roman" w:eastAsia="Times New Roman" w:hAnsi="Times New Roman"/>
                <w:color w:val="000000"/>
              </w:rPr>
            </w:pPr>
          </w:p>
        </w:tc>
        <w:tc>
          <w:tcPr>
            <w:tcW w:w="624" w:type="dxa"/>
            <w:tcBorders>
              <w:top w:val="nil"/>
              <w:left w:val="nil"/>
              <w:bottom w:val="nil"/>
              <w:right w:val="nil"/>
            </w:tcBorders>
            <w:shd w:val="clear" w:color="auto" w:fill="auto"/>
            <w:vAlign w:val="center"/>
            <w:hideMark/>
          </w:tcPr>
          <w:p w14:paraId="72D6BE7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656" w:type="dxa"/>
            <w:tcBorders>
              <w:top w:val="nil"/>
              <w:left w:val="nil"/>
              <w:bottom w:val="nil"/>
              <w:right w:val="nil"/>
            </w:tcBorders>
            <w:shd w:val="clear" w:color="auto" w:fill="auto"/>
            <w:vAlign w:val="center"/>
            <w:hideMark/>
          </w:tcPr>
          <w:p w14:paraId="3354F375"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nil"/>
              <w:right w:val="nil"/>
            </w:tcBorders>
            <w:shd w:val="clear" w:color="auto" w:fill="auto"/>
            <w:vAlign w:val="center"/>
            <w:hideMark/>
          </w:tcPr>
          <w:p w14:paraId="5D0C9376"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6820C67" w14:textId="32A4D593"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c>
          <w:tcPr>
            <w:tcW w:w="676" w:type="dxa"/>
            <w:tcBorders>
              <w:top w:val="nil"/>
              <w:left w:val="nil"/>
              <w:bottom w:val="nil"/>
              <w:right w:val="nil"/>
            </w:tcBorders>
            <w:shd w:val="clear" w:color="auto" w:fill="auto"/>
            <w:vAlign w:val="center"/>
            <w:hideMark/>
          </w:tcPr>
          <w:p w14:paraId="0622B2E6" w14:textId="77777777" w:rsidR="008F151E" w:rsidRPr="008F151E" w:rsidRDefault="008F151E" w:rsidP="008F151E">
            <w:pPr>
              <w:spacing w:before="0" w:after="0"/>
              <w:jc w:val="center"/>
              <w:rPr>
                <w:rFonts w:ascii="Times New Roman" w:eastAsia="Times New Roman" w:hAnsi="Times New Roman"/>
                <w:color w:val="000000"/>
              </w:rPr>
            </w:pPr>
          </w:p>
        </w:tc>
        <w:tc>
          <w:tcPr>
            <w:tcW w:w="636" w:type="dxa"/>
            <w:tcBorders>
              <w:top w:val="nil"/>
              <w:left w:val="nil"/>
              <w:bottom w:val="nil"/>
              <w:right w:val="nil"/>
            </w:tcBorders>
            <w:shd w:val="clear" w:color="auto" w:fill="auto"/>
            <w:vAlign w:val="center"/>
            <w:hideMark/>
          </w:tcPr>
          <w:p w14:paraId="7C35CF1C" w14:textId="4024CC1E"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c>
          <w:tcPr>
            <w:tcW w:w="709" w:type="dxa"/>
            <w:tcBorders>
              <w:top w:val="nil"/>
              <w:left w:val="nil"/>
              <w:bottom w:val="nil"/>
              <w:right w:val="nil"/>
            </w:tcBorders>
            <w:shd w:val="clear" w:color="auto" w:fill="auto"/>
            <w:vAlign w:val="center"/>
            <w:hideMark/>
          </w:tcPr>
          <w:p w14:paraId="37574FCC" w14:textId="19CB0AFE"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r>
      <w:tr w:rsidR="008F151E" w:rsidRPr="008F151E" w14:paraId="60AA54DD" w14:textId="77777777" w:rsidTr="008F151E">
        <w:trPr>
          <w:trHeight w:val="20"/>
        </w:trPr>
        <w:tc>
          <w:tcPr>
            <w:tcW w:w="2430" w:type="dxa"/>
            <w:tcBorders>
              <w:top w:val="nil"/>
              <w:left w:val="nil"/>
              <w:bottom w:val="single" w:sz="4" w:space="0" w:color="auto"/>
              <w:right w:val="nil"/>
            </w:tcBorders>
            <w:shd w:val="clear" w:color="auto" w:fill="auto"/>
            <w:vAlign w:val="center"/>
            <w:hideMark/>
          </w:tcPr>
          <w:p w14:paraId="42B6C49C" w14:textId="77777777" w:rsidR="008F151E" w:rsidRPr="008F151E" w:rsidRDefault="008F151E" w:rsidP="008F151E">
            <w:pPr>
              <w:spacing w:before="0" w:after="0"/>
              <w:ind w:firstLineChars="100" w:firstLine="249"/>
              <w:rPr>
                <w:rFonts w:ascii="Times New Roman" w:eastAsia="Times New Roman" w:hAnsi="Times New Roman"/>
                <w:color w:val="000000"/>
              </w:rPr>
            </w:pPr>
            <w:r w:rsidRPr="008F151E">
              <w:rPr>
                <w:rFonts w:ascii="Times New Roman" w:eastAsia="Arial" w:hAnsi="Times New Roman"/>
                <w:color w:val="000000"/>
                <w:w w:val="104"/>
              </w:rPr>
              <w:t>UML</w:t>
            </w:r>
          </w:p>
        </w:tc>
        <w:tc>
          <w:tcPr>
            <w:tcW w:w="630" w:type="dxa"/>
            <w:tcBorders>
              <w:top w:val="nil"/>
              <w:left w:val="nil"/>
              <w:bottom w:val="single" w:sz="4" w:space="0" w:color="auto"/>
              <w:right w:val="nil"/>
            </w:tcBorders>
            <w:shd w:val="clear" w:color="auto" w:fill="auto"/>
            <w:vAlign w:val="center"/>
            <w:hideMark/>
          </w:tcPr>
          <w:p w14:paraId="78A165F7"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4</w:t>
            </w:r>
          </w:p>
        </w:tc>
        <w:tc>
          <w:tcPr>
            <w:tcW w:w="820" w:type="dxa"/>
            <w:tcBorders>
              <w:top w:val="nil"/>
              <w:left w:val="nil"/>
              <w:bottom w:val="single" w:sz="4" w:space="0" w:color="auto"/>
              <w:right w:val="nil"/>
            </w:tcBorders>
            <w:shd w:val="clear" w:color="auto" w:fill="auto"/>
            <w:vAlign w:val="center"/>
            <w:hideMark/>
          </w:tcPr>
          <w:p w14:paraId="62D1B801"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0.8</w:t>
            </w:r>
            <w:r w:rsidRPr="008F151E">
              <w:rPr>
                <w:rFonts w:ascii="Times New Roman" w:eastAsia="Arial" w:hAnsi="Times New Roman"/>
                <w:color w:val="000000"/>
                <w:w w:val="89"/>
                <w:vertAlign w:val="superscript"/>
              </w:rPr>
              <w:t>a</w:t>
            </w:r>
          </w:p>
        </w:tc>
        <w:tc>
          <w:tcPr>
            <w:tcW w:w="820" w:type="dxa"/>
            <w:tcBorders>
              <w:top w:val="nil"/>
              <w:left w:val="nil"/>
              <w:bottom w:val="single" w:sz="4" w:space="0" w:color="auto"/>
              <w:right w:val="nil"/>
            </w:tcBorders>
            <w:shd w:val="clear" w:color="auto" w:fill="auto"/>
            <w:vAlign w:val="center"/>
            <w:hideMark/>
          </w:tcPr>
          <w:p w14:paraId="228CE13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single" w:sz="4" w:space="0" w:color="auto"/>
              <w:right w:val="nil"/>
            </w:tcBorders>
            <w:shd w:val="clear" w:color="auto" w:fill="auto"/>
            <w:vAlign w:val="center"/>
            <w:hideMark/>
          </w:tcPr>
          <w:p w14:paraId="11A8050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single" w:sz="4" w:space="0" w:color="auto"/>
              <w:right w:val="nil"/>
            </w:tcBorders>
            <w:shd w:val="clear" w:color="auto" w:fill="auto"/>
            <w:vAlign w:val="center"/>
            <w:hideMark/>
          </w:tcPr>
          <w:p w14:paraId="75D6549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p>
        </w:tc>
        <w:tc>
          <w:tcPr>
            <w:tcW w:w="236" w:type="dxa"/>
            <w:tcBorders>
              <w:top w:val="nil"/>
              <w:left w:val="nil"/>
              <w:bottom w:val="single" w:sz="4" w:space="0" w:color="auto"/>
              <w:right w:val="nil"/>
            </w:tcBorders>
            <w:shd w:val="clear" w:color="auto" w:fill="auto"/>
            <w:vAlign w:val="center"/>
            <w:hideMark/>
          </w:tcPr>
          <w:p w14:paraId="3A77ACF3" w14:textId="0158A9E2"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4" w:space="0" w:color="auto"/>
              <w:right w:val="nil"/>
            </w:tcBorders>
            <w:shd w:val="clear" w:color="auto" w:fill="auto"/>
            <w:vAlign w:val="center"/>
            <w:hideMark/>
          </w:tcPr>
          <w:p w14:paraId="1C32B16F" w14:textId="04A8CCA1"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24</w:t>
            </w:r>
          </w:p>
        </w:tc>
        <w:tc>
          <w:tcPr>
            <w:tcW w:w="676" w:type="dxa"/>
            <w:tcBorders>
              <w:top w:val="nil"/>
              <w:left w:val="nil"/>
              <w:bottom w:val="single" w:sz="4" w:space="0" w:color="auto"/>
              <w:right w:val="nil"/>
            </w:tcBorders>
            <w:shd w:val="clear" w:color="auto" w:fill="auto"/>
            <w:vAlign w:val="center"/>
            <w:hideMark/>
          </w:tcPr>
          <w:p w14:paraId="5FCDA9E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6.4</w:t>
            </w:r>
          </w:p>
        </w:tc>
        <w:tc>
          <w:tcPr>
            <w:tcW w:w="636" w:type="dxa"/>
            <w:tcBorders>
              <w:top w:val="nil"/>
              <w:left w:val="nil"/>
              <w:bottom w:val="single" w:sz="4" w:space="0" w:color="auto"/>
              <w:right w:val="nil"/>
            </w:tcBorders>
            <w:shd w:val="clear" w:color="auto" w:fill="auto"/>
            <w:vAlign w:val="center"/>
            <w:hideMark/>
          </w:tcPr>
          <w:p w14:paraId="6FFC77DB" w14:textId="2BAB50AC"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15</w:t>
            </w:r>
          </w:p>
        </w:tc>
        <w:tc>
          <w:tcPr>
            <w:tcW w:w="709" w:type="dxa"/>
            <w:tcBorders>
              <w:top w:val="nil"/>
              <w:left w:val="nil"/>
              <w:bottom w:val="single" w:sz="4" w:space="0" w:color="auto"/>
              <w:right w:val="nil"/>
            </w:tcBorders>
            <w:shd w:val="clear" w:color="auto" w:fill="auto"/>
            <w:vAlign w:val="center"/>
            <w:hideMark/>
          </w:tcPr>
          <w:p w14:paraId="438F0472" w14:textId="4F19855D"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3</w:t>
            </w:r>
            <w:r w:rsidR="00190E25">
              <w:rPr>
                <w:rFonts w:ascii="Times New Roman" w:eastAsia="Arial" w:hAnsi="Times New Roman"/>
                <w:color w:val="000000"/>
              </w:rPr>
              <w:t>1</w:t>
            </w:r>
          </w:p>
        </w:tc>
      </w:tr>
      <w:tr w:rsidR="008F151E" w:rsidRPr="008F151E" w14:paraId="430ADB92" w14:textId="77777777" w:rsidTr="008F151E">
        <w:trPr>
          <w:trHeight w:val="20"/>
        </w:trPr>
        <w:tc>
          <w:tcPr>
            <w:tcW w:w="2430" w:type="dxa"/>
            <w:tcBorders>
              <w:top w:val="nil"/>
              <w:left w:val="nil"/>
              <w:bottom w:val="nil"/>
              <w:right w:val="nil"/>
            </w:tcBorders>
            <w:shd w:val="clear" w:color="auto" w:fill="auto"/>
            <w:vAlign w:val="center"/>
            <w:hideMark/>
          </w:tcPr>
          <w:p w14:paraId="01869F1F" w14:textId="77777777" w:rsidR="008F151E" w:rsidRPr="003A11B1" w:rsidRDefault="008F151E" w:rsidP="008F151E">
            <w:pPr>
              <w:spacing w:before="0" w:after="0"/>
              <w:rPr>
                <w:rFonts w:ascii="Times New Roman" w:eastAsia="Times New Roman" w:hAnsi="Times New Roman"/>
                <w:bCs/>
                <w:color w:val="000000"/>
              </w:rPr>
            </w:pPr>
            <w:r w:rsidRPr="003A11B1">
              <w:rPr>
                <w:rFonts w:ascii="Times New Roman" w:eastAsia="Times New Roman" w:hAnsi="Times New Roman"/>
                <w:bCs/>
                <w:color w:val="000000"/>
              </w:rPr>
              <w:t>Tampa Bay</w:t>
            </w:r>
          </w:p>
        </w:tc>
        <w:tc>
          <w:tcPr>
            <w:tcW w:w="630" w:type="dxa"/>
            <w:tcBorders>
              <w:top w:val="nil"/>
              <w:left w:val="nil"/>
              <w:bottom w:val="nil"/>
              <w:right w:val="nil"/>
            </w:tcBorders>
            <w:shd w:val="clear" w:color="auto" w:fill="auto"/>
            <w:vAlign w:val="center"/>
            <w:hideMark/>
          </w:tcPr>
          <w:p w14:paraId="24930CE7" w14:textId="65025765" w:rsidR="008F151E" w:rsidRPr="00594B1D" w:rsidRDefault="00594B1D" w:rsidP="00594B1D">
            <w:pPr>
              <w:spacing w:before="0" w:after="0"/>
              <w:jc w:val="right"/>
              <w:rPr>
                <w:rFonts w:ascii="Times New Roman" w:eastAsia="Times New Roman" w:hAnsi="Times New Roman"/>
                <w:bCs/>
                <w:color w:val="000000"/>
              </w:rPr>
            </w:pPr>
            <w:r w:rsidRPr="00594B1D">
              <w:rPr>
                <w:rFonts w:ascii="Times New Roman" w:eastAsia="Times New Roman" w:hAnsi="Times New Roman"/>
                <w:bCs/>
                <w:color w:val="000000"/>
              </w:rPr>
              <w:t>218</w:t>
            </w:r>
          </w:p>
        </w:tc>
        <w:tc>
          <w:tcPr>
            <w:tcW w:w="820" w:type="dxa"/>
            <w:tcBorders>
              <w:top w:val="nil"/>
              <w:left w:val="nil"/>
              <w:bottom w:val="nil"/>
              <w:right w:val="nil"/>
            </w:tcBorders>
            <w:shd w:val="clear" w:color="auto" w:fill="auto"/>
            <w:vAlign w:val="center"/>
            <w:hideMark/>
          </w:tcPr>
          <w:p w14:paraId="3862CCF1" w14:textId="36C9F09D" w:rsidR="008F151E" w:rsidRPr="008F151E" w:rsidRDefault="00594B1D" w:rsidP="008F151E">
            <w:pPr>
              <w:spacing w:before="0" w:after="0"/>
              <w:jc w:val="center"/>
              <w:rPr>
                <w:rFonts w:ascii="Times New Roman" w:eastAsia="Times New Roman" w:hAnsi="Times New Roman"/>
                <w:sz w:val="20"/>
                <w:szCs w:val="20"/>
              </w:rPr>
            </w:pPr>
            <w:r w:rsidRPr="00594B1D">
              <w:rPr>
                <w:rFonts w:ascii="Times New Roman" w:eastAsia="Arial" w:hAnsi="Times New Roman"/>
                <w:color w:val="000000"/>
              </w:rPr>
              <w:t>1.2</w:t>
            </w:r>
            <w:r w:rsidRPr="00594B1D">
              <w:rPr>
                <w:rFonts w:ascii="Times New Roman" w:eastAsia="Arial" w:hAnsi="Times New Roman"/>
                <w:color w:val="000000"/>
                <w:vertAlign w:val="superscript"/>
              </w:rPr>
              <w:t>2</w:t>
            </w:r>
          </w:p>
        </w:tc>
        <w:tc>
          <w:tcPr>
            <w:tcW w:w="820" w:type="dxa"/>
            <w:tcBorders>
              <w:top w:val="nil"/>
              <w:left w:val="nil"/>
              <w:bottom w:val="nil"/>
              <w:right w:val="nil"/>
            </w:tcBorders>
            <w:shd w:val="clear" w:color="auto" w:fill="auto"/>
            <w:vAlign w:val="center"/>
            <w:hideMark/>
          </w:tcPr>
          <w:p w14:paraId="415D026B" w14:textId="77777777" w:rsidR="008F151E" w:rsidRPr="000D3876" w:rsidRDefault="008F151E" w:rsidP="008F151E">
            <w:pPr>
              <w:spacing w:before="0" w:after="0"/>
              <w:jc w:val="center"/>
              <w:rPr>
                <w:rFonts w:ascii="Times New Roman" w:eastAsia="Times New Roman" w:hAnsi="Times New Roman"/>
              </w:rPr>
            </w:pPr>
          </w:p>
        </w:tc>
        <w:tc>
          <w:tcPr>
            <w:tcW w:w="624" w:type="dxa"/>
            <w:tcBorders>
              <w:top w:val="nil"/>
              <w:left w:val="nil"/>
              <w:bottom w:val="nil"/>
              <w:right w:val="nil"/>
            </w:tcBorders>
            <w:shd w:val="clear" w:color="auto" w:fill="auto"/>
            <w:vAlign w:val="center"/>
            <w:hideMark/>
          </w:tcPr>
          <w:p w14:paraId="2832A255" w14:textId="18996E38"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0.6</w:t>
            </w:r>
          </w:p>
        </w:tc>
        <w:tc>
          <w:tcPr>
            <w:tcW w:w="656" w:type="dxa"/>
            <w:tcBorders>
              <w:top w:val="nil"/>
              <w:left w:val="nil"/>
              <w:bottom w:val="nil"/>
              <w:right w:val="nil"/>
            </w:tcBorders>
            <w:shd w:val="clear" w:color="auto" w:fill="auto"/>
            <w:vAlign w:val="center"/>
            <w:hideMark/>
          </w:tcPr>
          <w:p w14:paraId="398A5A17" w14:textId="51261383" w:rsidR="008F151E" w:rsidRPr="000D3876" w:rsidRDefault="000D3876" w:rsidP="008F151E">
            <w:pPr>
              <w:spacing w:before="0" w:after="0"/>
              <w:jc w:val="center"/>
              <w:rPr>
                <w:rFonts w:ascii="Times New Roman" w:eastAsia="Times New Roman" w:hAnsi="Times New Roman"/>
              </w:rPr>
            </w:pPr>
            <w:r w:rsidRPr="000D3876">
              <w:rPr>
                <w:rFonts w:ascii="Times New Roman" w:eastAsia="Times New Roman" w:hAnsi="Times New Roman"/>
              </w:rPr>
              <w:t>1.6</w:t>
            </w:r>
          </w:p>
        </w:tc>
        <w:tc>
          <w:tcPr>
            <w:tcW w:w="236" w:type="dxa"/>
            <w:tcBorders>
              <w:top w:val="nil"/>
              <w:left w:val="nil"/>
              <w:bottom w:val="nil"/>
              <w:right w:val="nil"/>
            </w:tcBorders>
            <w:shd w:val="clear" w:color="auto" w:fill="auto"/>
            <w:vAlign w:val="center"/>
            <w:hideMark/>
          </w:tcPr>
          <w:p w14:paraId="0BAEFB93" w14:textId="77777777" w:rsidR="008F151E" w:rsidRPr="008F151E" w:rsidRDefault="008F151E" w:rsidP="008F151E">
            <w:pPr>
              <w:spacing w:before="0" w:after="0"/>
              <w:jc w:val="center"/>
              <w:rPr>
                <w:rFonts w:ascii="Times New Roman" w:eastAsia="Times New Roman" w:hAnsi="Times New Roman"/>
                <w:sz w:val="20"/>
                <w:szCs w:val="20"/>
              </w:rPr>
            </w:pPr>
          </w:p>
        </w:tc>
        <w:tc>
          <w:tcPr>
            <w:tcW w:w="763" w:type="dxa"/>
            <w:tcBorders>
              <w:top w:val="nil"/>
              <w:left w:val="nil"/>
              <w:bottom w:val="nil"/>
              <w:right w:val="nil"/>
            </w:tcBorders>
            <w:shd w:val="clear" w:color="auto" w:fill="auto"/>
            <w:vAlign w:val="center"/>
            <w:hideMark/>
          </w:tcPr>
          <w:p w14:paraId="52F5FA5D" w14:textId="30581702" w:rsidR="008F151E" w:rsidRPr="00FB3DD8" w:rsidRDefault="00AC59E5" w:rsidP="008F151E">
            <w:pPr>
              <w:spacing w:before="0" w:after="0"/>
              <w:jc w:val="center"/>
              <w:rPr>
                <w:rFonts w:ascii="Times New Roman" w:eastAsia="Times New Roman" w:hAnsi="Times New Roman"/>
              </w:rPr>
            </w:pPr>
            <w:r>
              <w:rPr>
                <w:rFonts w:ascii="Times New Roman" w:eastAsia="Times New Roman" w:hAnsi="Times New Roman"/>
              </w:rPr>
              <w:t>41</w:t>
            </w:r>
            <w:r w:rsidR="00FE28F3" w:rsidRPr="00FE28F3">
              <w:rPr>
                <w:rFonts w:ascii="Times New Roman" w:eastAsia="Times New Roman" w:hAnsi="Times New Roman"/>
                <w:vertAlign w:val="superscript"/>
              </w:rPr>
              <w:t>1</w:t>
            </w:r>
          </w:p>
        </w:tc>
        <w:tc>
          <w:tcPr>
            <w:tcW w:w="676" w:type="dxa"/>
            <w:tcBorders>
              <w:top w:val="nil"/>
              <w:left w:val="nil"/>
              <w:bottom w:val="nil"/>
              <w:right w:val="nil"/>
            </w:tcBorders>
            <w:shd w:val="clear" w:color="auto" w:fill="auto"/>
            <w:vAlign w:val="center"/>
            <w:hideMark/>
          </w:tcPr>
          <w:p w14:paraId="419291F5" w14:textId="2301E622" w:rsidR="008F151E" w:rsidRPr="00FB3DD8" w:rsidRDefault="00FB3DD8" w:rsidP="008F151E">
            <w:pPr>
              <w:spacing w:before="0" w:after="0"/>
              <w:jc w:val="center"/>
              <w:rPr>
                <w:rFonts w:ascii="Times New Roman" w:eastAsia="Times New Roman" w:hAnsi="Times New Roman"/>
              </w:rPr>
            </w:pPr>
            <w:r w:rsidRPr="00FB3DD8">
              <w:rPr>
                <w:rFonts w:ascii="Times New Roman" w:eastAsia="Times New Roman" w:hAnsi="Times New Roman"/>
              </w:rPr>
              <w:t>2.5</w:t>
            </w:r>
          </w:p>
        </w:tc>
        <w:tc>
          <w:tcPr>
            <w:tcW w:w="636" w:type="dxa"/>
            <w:tcBorders>
              <w:top w:val="nil"/>
              <w:left w:val="nil"/>
              <w:bottom w:val="nil"/>
              <w:right w:val="nil"/>
            </w:tcBorders>
            <w:shd w:val="clear" w:color="auto" w:fill="auto"/>
            <w:vAlign w:val="center"/>
            <w:hideMark/>
          </w:tcPr>
          <w:p w14:paraId="2EF64B7B" w14:textId="33ABAE30" w:rsidR="008F151E" w:rsidRPr="00FB3DD8" w:rsidRDefault="00FB3DD8" w:rsidP="00FB3DD8">
            <w:pPr>
              <w:spacing w:before="0" w:after="0"/>
              <w:jc w:val="center"/>
              <w:rPr>
                <w:rFonts w:ascii="Times New Roman" w:eastAsia="Times New Roman" w:hAnsi="Times New Roman"/>
              </w:rPr>
            </w:pPr>
            <w:r>
              <w:rPr>
                <w:rFonts w:ascii="Times New Roman" w:eastAsia="Times New Roman" w:hAnsi="Times New Roman"/>
              </w:rPr>
              <w:t>13</w:t>
            </w:r>
          </w:p>
        </w:tc>
        <w:tc>
          <w:tcPr>
            <w:tcW w:w="709" w:type="dxa"/>
            <w:tcBorders>
              <w:top w:val="nil"/>
              <w:left w:val="nil"/>
              <w:bottom w:val="nil"/>
              <w:right w:val="nil"/>
            </w:tcBorders>
            <w:shd w:val="clear" w:color="auto" w:fill="auto"/>
            <w:vAlign w:val="center"/>
            <w:hideMark/>
          </w:tcPr>
          <w:p w14:paraId="39BA819B" w14:textId="0D688E4C" w:rsidR="008F151E" w:rsidRPr="00FB3DD8" w:rsidRDefault="00FB3DD8" w:rsidP="008F151E">
            <w:pPr>
              <w:spacing w:before="0" w:after="0"/>
              <w:jc w:val="center"/>
              <w:rPr>
                <w:rFonts w:ascii="Times New Roman" w:eastAsia="Times New Roman" w:hAnsi="Times New Roman"/>
              </w:rPr>
            </w:pPr>
            <w:r>
              <w:rPr>
                <w:rFonts w:ascii="Times New Roman" w:eastAsia="Times New Roman" w:hAnsi="Times New Roman"/>
              </w:rPr>
              <w:t>66</w:t>
            </w:r>
          </w:p>
        </w:tc>
      </w:tr>
      <w:tr w:rsidR="008F151E" w:rsidRPr="008F151E" w14:paraId="64FDC1CD" w14:textId="77777777" w:rsidTr="008F151E">
        <w:trPr>
          <w:trHeight w:val="20"/>
        </w:trPr>
        <w:tc>
          <w:tcPr>
            <w:tcW w:w="2430" w:type="dxa"/>
            <w:tcBorders>
              <w:top w:val="nil"/>
              <w:left w:val="nil"/>
              <w:bottom w:val="nil"/>
              <w:right w:val="nil"/>
            </w:tcBorders>
            <w:shd w:val="clear" w:color="auto" w:fill="auto"/>
            <w:vAlign w:val="center"/>
            <w:hideMark/>
          </w:tcPr>
          <w:p w14:paraId="129635BA"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Arial" w:hAnsi="Times New Roman"/>
                <w:color w:val="000000"/>
              </w:rPr>
              <w:t>HB</w:t>
            </w:r>
          </w:p>
        </w:tc>
        <w:tc>
          <w:tcPr>
            <w:tcW w:w="630" w:type="dxa"/>
            <w:tcBorders>
              <w:top w:val="nil"/>
              <w:left w:val="nil"/>
              <w:bottom w:val="nil"/>
              <w:right w:val="nil"/>
            </w:tcBorders>
            <w:shd w:val="clear" w:color="auto" w:fill="auto"/>
            <w:vAlign w:val="center"/>
            <w:hideMark/>
          </w:tcPr>
          <w:p w14:paraId="2797D133"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20</w:t>
            </w:r>
          </w:p>
        </w:tc>
        <w:tc>
          <w:tcPr>
            <w:tcW w:w="820" w:type="dxa"/>
            <w:tcBorders>
              <w:top w:val="nil"/>
              <w:left w:val="nil"/>
              <w:bottom w:val="nil"/>
              <w:right w:val="nil"/>
            </w:tcBorders>
            <w:shd w:val="clear" w:color="auto" w:fill="auto"/>
            <w:vAlign w:val="center"/>
            <w:hideMark/>
          </w:tcPr>
          <w:p w14:paraId="064166F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r w:rsidRPr="008F151E">
              <w:rPr>
                <w:rFonts w:ascii="Times New Roman" w:eastAsia="Arial" w:hAnsi="Times New Roman"/>
                <w:color w:val="000000"/>
                <w:vertAlign w:val="superscript"/>
              </w:rPr>
              <w:t>ab</w:t>
            </w:r>
          </w:p>
        </w:tc>
        <w:tc>
          <w:tcPr>
            <w:tcW w:w="820" w:type="dxa"/>
            <w:tcBorders>
              <w:top w:val="nil"/>
              <w:left w:val="nil"/>
              <w:bottom w:val="nil"/>
              <w:right w:val="nil"/>
            </w:tcBorders>
            <w:shd w:val="clear" w:color="auto" w:fill="auto"/>
            <w:vAlign w:val="center"/>
            <w:hideMark/>
          </w:tcPr>
          <w:p w14:paraId="16172E7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0.2</w:t>
            </w:r>
          </w:p>
        </w:tc>
        <w:tc>
          <w:tcPr>
            <w:tcW w:w="624" w:type="dxa"/>
            <w:tcBorders>
              <w:top w:val="nil"/>
              <w:left w:val="nil"/>
              <w:bottom w:val="nil"/>
              <w:right w:val="nil"/>
            </w:tcBorders>
            <w:shd w:val="clear" w:color="auto" w:fill="auto"/>
            <w:vAlign w:val="center"/>
            <w:hideMark/>
          </w:tcPr>
          <w:p w14:paraId="125DD82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0.8</w:t>
            </w:r>
          </w:p>
        </w:tc>
        <w:tc>
          <w:tcPr>
            <w:tcW w:w="656" w:type="dxa"/>
            <w:tcBorders>
              <w:top w:val="nil"/>
              <w:left w:val="nil"/>
              <w:bottom w:val="nil"/>
              <w:right w:val="nil"/>
            </w:tcBorders>
            <w:shd w:val="clear" w:color="auto" w:fill="auto"/>
            <w:vAlign w:val="center"/>
            <w:hideMark/>
          </w:tcPr>
          <w:p w14:paraId="3539487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w:t>
            </w:r>
          </w:p>
        </w:tc>
        <w:tc>
          <w:tcPr>
            <w:tcW w:w="236" w:type="dxa"/>
            <w:tcBorders>
              <w:top w:val="nil"/>
              <w:left w:val="nil"/>
              <w:bottom w:val="nil"/>
              <w:right w:val="nil"/>
            </w:tcBorders>
            <w:shd w:val="clear" w:color="auto" w:fill="auto"/>
            <w:vAlign w:val="center"/>
            <w:hideMark/>
          </w:tcPr>
          <w:p w14:paraId="719E25AB"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5B17F78C" w14:textId="65EC277A"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34</w:t>
            </w:r>
          </w:p>
        </w:tc>
        <w:tc>
          <w:tcPr>
            <w:tcW w:w="676" w:type="dxa"/>
            <w:tcBorders>
              <w:top w:val="nil"/>
              <w:left w:val="nil"/>
              <w:bottom w:val="nil"/>
              <w:right w:val="nil"/>
            </w:tcBorders>
            <w:shd w:val="clear" w:color="auto" w:fill="auto"/>
            <w:vAlign w:val="center"/>
            <w:hideMark/>
          </w:tcPr>
          <w:p w14:paraId="41809B63"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11.2</w:t>
            </w:r>
          </w:p>
        </w:tc>
        <w:tc>
          <w:tcPr>
            <w:tcW w:w="636" w:type="dxa"/>
            <w:tcBorders>
              <w:top w:val="nil"/>
              <w:left w:val="nil"/>
              <w:bottom w:val="nil"/>
              <w:right w:val="nil"/>
            </w:tcBorders>
            <w:shd w:val="clear" w:color="auto" w:fill="auto"/>
            <w:vAlign w:val="center"/>
            <w:hideMark/>
          </w:tcPr>
          <w:p w14:paraId="7DD60385" w14:textId="0A9FBC5F" w:rsidR="008F151E" w:rsidRPr="008F151E" w:rsidRDefault="008F151E" w:rsidP="00FB3DD8">
            <w:pPr>
              <w:spacing w:before="0" w:after="0"/>
              <w:jc w:val="center"/>
              <w:rPr>
                <w:rFonts w:ascii="Times New Roman" w:eastAsia="Times New Roman" w:hAnsi="Times New Roman"/>
                <w:color w:val="000000"/>
              </w:rPr>
            </w:pPr>
            <w:r w:rsidRPr="008F151E">
              <w:rPr>
                <w:rFonts w:ascii="Times New Roman" w:eastAsia="Arial" w:hAnsi="Times New Roman"/>
                <w:color w:val="000000"/>
              </w:rPr>
              <w:t>1</w:t>
            </w:r>
            <w:r w:rsidR="00FB3DD8">
              <w:rPr>
                <w:rFonts w:ascii="Times New Roman" w:eastAsia="Arial" w:hAnsi="Times New Roman"/>
                <w:color w:val="000000"/>
              </w:rPr>
              <w:t>3</w:t>
            </w:r>
          </w:p>
        </w:tc>
        <w:tc>
          <w:tcPr>
            <w:tcW w:w="709" w:type="dxa"/>
            <w:tcBorders>
              <w:top w:val="nil"/>
              <w:left w:val="nil"/>
              <w:bottom w:val="nil"/>
              <w:right w:val="nil"/>
            </w:tcBorders>
            <w:shd w:val="clear" w:color="auto" w:fill="auto"/>
            <w:vAlign w:val="center"/>
            <w:hideMark/>
          </w:tcPr>
          <w:p w14:paraId="16520E5D" w14:textId="5AFAF88F"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5</w:t>
            </w:r>
            <w:r w:rsidR="00190E25">
              <w:rPr>
                <w:rFonts w:ascii="Times New Roman" w:eastAsia="Arial" w:hAnsi="Times New Roman"/>
                <w:color w:val="000000"/>
              </w:rPr>
              <w:t>6</w:t>
            </w:r>
          </w:p>
        </w:tc>
      </w:tr>
      <w:tr w:rsidR="008F151E" w:rsidRPr="008F151E" w14:paraId="401683A8" w14:textId="77777777" w:rsidTr="008F151E">
        <w:trPr>
          <w:trHeight w:val="20"/>
        </w:trPr>
        <w:tc>
          <w:tcPr>
            <w:tcW w:w="2430" w:type="dxa"/>
            <w:tcBorders>
              <w:top w:val="nil"/>
              <w:left w:val="nil"/>
              <w:bottom w:val="nil"/>
              <w:right w:val="nil"/>
            </w:tcBorders>
            <w:shd w:val="clear" w:color="auto" w:fill="auto"/>
            <w:vAlign w:val="center"/>
            <w:hideMark/>
          </w:tcPr>
          <w:p w14:paraId="7600C244" w14:textId="77777777" w:rsidR="008F151E" w:rsidRPr="008F151E" w:rsidRDefault="008F151E" w:rsidP="008F151E">
            <w:pPr>
              <w:spacing w:before="0" w:after="0"/>
              <w:ind w:firstLineChars="100" w:firstLine="240"/>
              <w:rPr>
                <w:rFonts w:ascii="Times New Roman" w:eastAsia="Times New Roman" w:hAnsi="Times New Roman"/>
                <w:color w:val="000000"/>
              </w:rPr>
            </w:pPr>
            <w:r w:rsidRPr="008F151E">
              <w:rPr>
                <w:rFonts w:ascii="Times New Roman" w:eastAsia="Times New Roman" w:hAnsi="Times New Roman"/>
                <w:color w:val="000000"/>
              </w:rPr>
              <w:t>LTB</w:t>
            </w:r>
          </w:p>
        </w:tc>
        <w:tc>
          <w:tcPr>
            <w:tcW w:w="630" w:type="dxa"/>
            <w:tcBorders>
              <w:top w:val="nil"/>
              <w:left w:val="nil"/>
              <w:bottom w:val="nil"/>
              <w:right w:val="nil"/>
            </w:tcBorders>
            <w:shd w:val="clear" w:color="auto" w:fill="auto"/>
            <w:vAlign w:val="center"/>
            <w:hideMark/>
          </w:tcPr>
          <w:p w14:paraId="1629A105"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60</w:t>
            </w:r>
          </w:p>
        </w:tc>
        <w:tc>
          <w:tcPr>
            <w:tcW w:w="820" w:type="dxa"/>
            <w:tcBorders>
              <w:top w:val="nil"/>
              <w:left w:val="nil"/>
              <w:bottom w:val="nil"/>
              <w:right w:val="nil"/>
            </w:tcBorders>
            <w:shd w:val="clear" w:color="auto" w:fill="auto"/>
            <w:vAlign w:val="center"/>
            <w:hideMark/>
          </w:tcPr>
          <w:p w14:paraId="5612E91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1.3</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2E854B56"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4AA7E14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656" w:type="dxa"/>
            <w:tcBorders>
              <w:top w:val="nil"/>
              <w:left w:val="nil"/>
              <w:bottom w:val="nil"/>
              <w:right w:val="nil"/>
            </w:tcBorders>
            <w:shd w:val="clear" w:color="auto" w:fill="auto"/>
            <w:vAlign w:val="center"/>
            <w:hideMark/>
          </w:tcPr>
          <w:p w14:paraId="2579719A"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1.5</w:t>
            </w:r>
          </w:p>
        </w:tc>
        <w:tc>
          <w:tcPr>
            <w:tcW w:w="236" w:type="dxa"/>
            <w:tcBorders>
              <w:top w:val="nil"/>
              <w:left w:val="nil"/>
              <w:bottom w:val="nil"/>
              <w:right w:val="nil"/>
            </w:tcBorders>
            <w:shd w:val="clear" w:color="auto" w:fill="auto"/>
            <w:vAlign w:val="center"/>
            <w:hideMark/>
          </w:tcPr>
          <w:p w14:paraId="3F07E581"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2CFC676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40</w:t>
            </w:r>
          </w:p>
        </w:tc>
        <w:tc>
          <w:tcPr>
            <w:tcW w:w="676" w:type="dxa"/>
            <w:tcBorders>
              <w:top w:val="nil"/>
              <w:left w:val="nil"/>
              <w:bottom w:val="nil"/>
              <w:right w:val="nil"/>
            </w:tcBorders>
            <w:shd w:val="clear" w:color="auto" w:fill="auto"/>
            <w:vAlign w:val="center"/>
            <w:hideMark/>
          </w:tcPr>
          <w:p w14:paraId="6A1860B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7.5</w:t>
            </w:r>
          </w:p>
        </w:tc>
        <w:tc>
          <w:tcPr>
            <w:tcW w:w="636" w:type="dxa"/>
            <w:tcBorders>
              <w:top w:val="nil"/>
              <w:left w:val="nil"/>
              <w:bottom w:val="nil"/>
              <w:right w:val="nil"/>
            </w:tcBorders>
            <w:shd w:val="clear" w:color="auto" w:fill="auto"/>
            <w:vAlign w:val="center"/>
            <w:hideMark/>
          </w:tcPr>
          <w:p w14:paraId="44442FF1" w14:textId="7B7B784A" w:rsidR="008F151E" w:rsidRPr="008F151E" w:rsidRDefault="008F151E" w:rsidP="00FB3DD8">
            <w:pPr>
              <w:spacing w:before="0" w:after="0"/>
              <w:jc w:val="center"/>
              <w:rPr>
                <w:rFonts w:ascii="Times New Roman" w:eastAsia="Times New Roman" w:hAnsi="Times New Roman"/>
                <w:color w:val="000000"/>
              </w:rPr>
            </w:pPr>
            <w:r w:rsidRPr="008F151E">
              <w:rPr>
                <w:rFonts w:ascii="Times New Roman" w:eastAsia="Arial" w:hAnsi="Times New Roman"/>
                <w:color w:val="000000"/>
              </w:rPr>
              <w:t>2</w:t>
            </w:r>
            <w:r w:rsidR="00FB3DD8">
              <w:rPr>
                <w:rFonts w:ascii="Times New Roman" w:eastAsia="Arial" w:hAnsi="Times New Roman"/>
                <w:color w:val="000000"/>
              </w:rPr>
              <w:t>4</w:t>
            </w:r>
          </w:p>
        </w:tc>
        <w:tc>
          <w:tcPr>
            <w:tcW w:w="709" w:type="dxa"/>
            <w:tcBorders>
              <w:top w:val="nil"/>
              <w:left w:val="nil"/>
              <w:bottom w:val="nil"/>
              <w:right w:val="nil"/>
            </w:tcBorders>
            <w:shd w:val="clear" w:color="auto" w:fill="auto"/>
            <w:vAlign w:val="center"/>
            <w:hideMark/>
          </w:tcPr>
          <w:p w14:paraId="06EFFF01" w14:textId="55B34A33"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5</w:t>
            </w:r>
            <w:r w:rsidR="00190E25">
              <w:rPr>
                <w:rFonts w:ascii="Times New Roman" w:eastAsia="Arial" w:hAnsi="Times New Roman"/>
                <w:color w:val="000000"/>
              </w:rPr>
              <w:t>6</w:t>
            </w:r>
          </w:p>
        </w:tc>
      </w:tr>
      <w:tr w:rsidR="008F151E" w:rsidRPr="008F151E" w14:paraId="322836FB" w14:textId="77777777" w:rsidTr="008F151E">
        <w:trPr>
          <w:trHeight w:val="20"/>
        </w:trPr>
        <w:tc>
          <w:tcPr>
            <w:tcW w:w="2430" w:type="dxa"/>
            <w:tcBorders>
              <w:top w:val="nil"/>
              <w:left w:val="nil"/>
              <w:bottom w:val="nil"/>
              <w:right w:val="nil"/>
            </w:tcBorders>
            <w:shd w:val="clear" w:color="auto" w:fill="auto"/>
            <w:vAlign w:val="center"/>
            <w:hideMark/>
          </w:tcPr>
          <w:p w14:paraId="3AC5AA02" w14:textId="77777777" w:rsidR="008F151E" w:rsidRPr="008F151E" w:rsidRDefault="008F151E" w:rsidP="008F151E">
            <w:pPr>
              <w:spacing w:before="0" w:after="0"/>
              <w:ind w:firstLineChars="100" w:firstLine="242"/>
              <w:rPr>
                <w:rFonts w:ascii="Times New Roman" w:eastAsia="Times New Roman" w:hAnsi="Times New Roman"/>
                <w:color w:val="000000"/>
              </w:rPr>
            </w:pPr>
            <w:r w:rsidRPr="008F151E">
              <w:rPr>
                <w:rFonts w:ascii="Times New Roman" w:eastAsia="Arial" w:hAnsi="Times New Roman"/>
                <w:color w:val="000000"/>
                <w:w w:val="101"/>
              </w:rPr>
              <w:t>MTB</w:t>
            </w:r>
          </w:p>
        </w:tc>
        <w:tc>
          <w:tcPr>
            <w:tcW w:w="630" w:type="dxa"/>
            <w:tcBorders>
              <w:top w:val="nil"/>
              <w:left w:val="nil"/>
              <w:bottom w:val="nil"/>
              <w:right w:val="nil"/>
            </w:tcBorders>
            <w:shd w:val="clear" w:color="auto" w:fill="auto"/>
            <w:vAlign w:val="center"/>
            <w:hideMark/>
          </w:tcPr>
          <w:p w14:paraId="4C17F0BB"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74</w:t>
            </w:r>
          </w:p>
        </w:tc>
        <w:tc>
          <w:tcPr>
            <w:tcW w:w="820" w:type="dxa"/>
            <w:tcBorders>
              <w:top w:val="nil"/>
              <w:left w:val="nil"/>
              <w:bottom w:val="nil"/>
              <w:right w:val="nil"/>
            </w:tcBorders>
            <w:shd w:val="clear" w:color="auto" w:fill="auto"/>
            <w:vAlign w:val="center"/>
            <w:hideMark/>
          </w:tcPr>
          <w:p w14:paraId="4D7B2640"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1.4</w:t>
            </w:r>
            <w:r w:rsidRPr="008F151E">
              <w:rPr>
                <w:rFonts w:ascii="Times New Roman" w:eastAsia="Arial" w:hAnsi="Times New Roman"/>
                <w:color w:val="000000"/>
                <w:vertAlign w:val="superscript"/>
              </w:rPr>
              <w:t>b</w:t>
            </w:r>
          </w:p>
        </w:tc>
        <w:tc>
          <w:tcPr>
            <w:tcW w:w="820" w:type="dxa"/>
            <w:tcBorders>
              <w:top w:val="nil"/>
              <w:left w:val="nil"/>
              <w:bottom w:val="nil"/>
              <w:right w:val="nil"/>
            </w:tcBorders>
            <w:shd w:val="clear" w:color="auto" w:fill="auto"/>
            <w:vAlign w:val="center"/>
            <w:hideMark/>
          </w:tcPr>
          <w:p w14:paraId="087749C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0.1</w:t>
            </w:r>
          </w:p>
        </w:tc>
        <w:tc>
          <w:tcPr>
            <w:tcW w:w="624" w:type="dxa"/>
            <w:tcBorders>
              <w:top w:val="nil"/>
              <w:left w:val="nil"/>
              <w:bottom w:val="nil"/>
              <w:right w:val="nil"/>
            </w:tcBorders>
            <w:shd w:val="clear" w:color="auto" w:fill="auto"/>
            <w:vAlign w:val="center"/>
            <w:hideMark/>
          </w:tcPr>
          <w:p w14:paraId="63573488"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656" w:type="dxa"/>
            <w:tcBorders>
              <w:top w:val="nil"/>
              <w:left w:val="nil"/>
              <w:bottom w:val="nil"/>
              <w:right w:val="nil"/>
            </w:tcBorders>
            <w:shd w:val="clear" w:color="auto" w:fill="auto"/>
            <w:vAlign w:val="center"/>
            <w:hideMark/>
          </w:tcPr>
          <w:p w14:paraId="2387374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1.6</w:t>
            </w:r>
          </w:p>
        </w:tc>
        <w:tc>
          <w:tcPr>
            <w:tcW w:w="236" w:type="dxa"/>
            <w:tcBorders>
              <w:top w:val="nil"/>
              <w:left w:val="nil"/>
              <w:bottom w:val="nil"/>
              <w:right w:val="nil"/>
            </w:tcBorders>
            <w:shd w:val="clear" w:color="auto" w:fill="auto"/>
            <w:vAlign w:val="center"/>
            <w:hideMark/>
          </w:tcPr>
          <w:p w14:paraId="15613C0C" w14:textId="77777777"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nil"/>
              <w:right w:val="nil"/>
            </w:tcBorders>
            <w:shd w:val="clear" w:color="auto" w:fill="auto"/>
            <w:vAlign w:val="center"/>
            <w:hideMark/>
          </w:tcPr>
          <w:p w14:paraId="4E495F3E" w14:textId="1138BACE"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36</w:t>
            </w:r>
          </w:p>
        </w:tc>
        <w:tc>
          <w:tcPr>
            <w:tcW w:w="676" w:type="dxa"/>
            <w:tcBorders>
              <w:top w:val="nil"/>
              <w:left w:val="nil"/>
              <w:bottom w:val="nil"/>
              <w:right w:val="nil"/>
            </w:tcBorders>
            <w:shd w:val="clear" w:color="auto" w:fill="auto"/>
            <w:vAlign w:val="center"/>
            <w:hideMark/>
          </w:tcPr>
          <w:p w14:paraId="6FD7A0EB"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7.6</w:t>
            </w:r>
          </w:p>
        </w:tc>
        <w:tc>
          <w:tcPr>
            <w:tcW w:w="636" w:type="dxa"/>
            <w:tcBorders>
              <w:top w:val="nil"/>
              <w:left w:val="nil"/>
              <w:bottom w:val="nil"/>
              <w:right w:val="nil"/>
            </w:tcBorders>
            <w:shd w:val="clear" w:color="auto" w:fill="auto"/>
            <w:vAlign w:val="center"/>
            <w:hideMark/>
          </w:tcPr>
          <w:p w14:paraId="3E453794"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17</w:t>
            </w:r>
          </w:p>
        </w:tc>
        <w:tc>
          <w:tcPr>
            <w:tcW w:w="709" w:type="dxa"/>
            <w:tcBorders>
              <w:top w:val="nil"/>
              <w:left w:val="nil"/>
              <w:bottom w:val="nil"/>
              <w:right w:val="nil"/>
            </w:tcBorders>
            <w:shd w:val="clear" w:color="auto" w:fill="auto"/>
            <w:vAlign w:val="center"/>
            <w:hideMark/>
          </w:tcPr>
          <w:p w14:paraId="00720B4D" w14:textId="0867DB52" w:rsidR="008F151E" w:rsidRPr="008F151E" w:rsidRDefault="008F151E" w:rsidP="00190E25">
            <w:pPr>
              <w:spacing w:before="0" w:after="0"/>
              <w:jc w:val="center"/>
              <w:rPr>
                <w:rFonts w:ascii="Times New Roman" w:eastAsia="Times New Roman" w:hAnsi="Times New Roman"/>
                <w:color w:val="000000"/>
              </w:rPr>
            </w:pPr>
            <w:r w:rsidRPr="008F151E">
              <w:rPr>
                <w:rFonts w:ascii="Times New Roman" w:eastAsia="Arial" w:hAnsi="Times New Roman"/>
                <w:color w:val="000000"/>
              </w:rPr>
              <w:t>5</w:t>
            </w:r>
            <w:r w:rsidR="00190E25">
              <w:rPr>
                <w:rFonts w:ascii="Times New Roman" w:eastAsia="Arial" w:hAnsi="Times New Roman"/>
                <w:color w:val="000000"/>
              </w:rPr>
              <w:t>8</w:t>
            </w:r>
          </w:p>
        </w:tc>
      </w:tr>
      <w:tr w:rsidR="008F151E" w:rsidRPr="008F151E" w14:paraId="4BCD0FA4" w14:textId="77777777" w:rsidTr="008F151E">
        <w:trPr>
          <w:trHeight w:val="20"/>
        </w:trPr>
        <w:tc>
          <w:tcPr>
            <w:tcW w:w="2430" w:type="dxa"/>
            <w:tcBorders>
              <w:top w:val="nil"/>
              <w:left w:val="nil"/>
              <w:bottom w:val="single" w:sz="8" w:space="0" w:color="auto"/>
              <w:right w:val="nil"/>
            </w:tcBorders>
            <w:shd w:val="clear" w:color="auto" w:fill="auto"/>
            <w:vAlign w:val="center"/>
            <w:hideMark/>
          </w:tcPr>
          <w:p w14:paraId="4BD202E4" w14:textId="77777777" w:rsidR="008F151E" w:rsidRPr="008F151E" w:rsidRDefault="008F151E" w:rsidP="008F151E">
            <w:pPr>
              <w:spacing w:before="0" w:after="0"/>
              <w:ind w:firstLineChars="100" w:firstLine="231"/>
              <w:rPr>
                <w:rFonts w:ascii="Times New Roman" w:eastAsia="Times New Roman" w:hAnsi="Times New Roman"/>
                <w:color w:val="000000"/>
              </w:rPr>
            </w:pPr>
            <w:r w:rsidRPr="008F151E">
              <w:rPr>
                <w:rFonts w:ascii="Times New Roman" w:eastAsia="Arial" w:hAnsi="Times New Roman"/>
                <w:color w:val="000000"/>
                <w:spacing w:val="-9"/>
              </w:rPr>
              <w:t>OTB</w:t>
            </w:r>
          </w:p>
        </w:tc>
        <w:tc>
          <w:tcPr>
            <w:tcW w:w="630" w:type="dxa"/>
            <w:tcBorders>
              <w:top w:val="nil"/>
              <w:left w:val="nil"/>
              <w:bottom w:val="single" w:sz="8" w:space="0" w:color="auto"/>
              <w:right w:val="nil"/>
            </w:tcBorders>
            <w:shd w:val="clear" w:color="auto" w:fill="auto"/>
            <w:vAlign w:val="center"/>
            <w:hideMark/>
          </w:tcPr>
          <w:p w14:paraId="52C5C3A6" w14:textId="77777777" w:rsidR="008F151E" w:rsidRPr="008F151E" w:rsidRDefault="008F151E" w:rsidP="008F151E">
            <w:pPr>
              <w:spacing w:before="0" w:after="0"/>
              <w:jc w:val="right"/>
              <w:rPr>
                <w:rFonts w:ascii="Times New Roman" w:eastAsia="Times New Roman" w:hAnsi="Times New Roman"/>
                <w:color w:val="000000"/>
              </w:rPr>
            </w:pPr>
            <w:r w:rsidRPr="008F151E">
              <w:rPr>
                <w:rFonts w:ascii="Times New Roman" w:eastAsia="Arial" w:hAnsi="Times New Roman"/>
                <w:color w:val="000000"/>
              </w:rPr>
              <w:t>64</w:t>
            </w:r>
          </w:p>
        </w:tc>
        <w:tc>
          <w:tcPr>
            <w:tcW w:w="820" w:type="dxa"/>
            <w:tcBorders>
              <w:top w:val="nil"/>
              <w:left w:val="nil"/>
              <w:bottom w:val="single" w:sz="8" w:space="0" w:color="auto"/>
              <w:right w:val="nil"/>
            </w:tcBorders>
            <w:shd w:val="clear" w:color="auto" w:fill="auto"/>
            <w:vAlign w:val="center"/>
            <w:hideMark/>
          </w:tcPr>
          <w:p w14:paraId="07EF9F2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w w:val="89"/>
              </w:rPr>
              <w:t>0.8</w:t>
            </w:r>
            <w:r w:rsidRPr="008F151E">
              <w:rPr>
                <w:rFonts w:ascii="Times New Roman" w:eastAsia="Arial" w:hAnsi="Times New Roman"/>
                <w:color w:val="000000"/>
                <w:w w:val="89"/>
                <w:vertAlign w:val="superscript"/>
              </w:rPr>
              <w:t>a</w:t>
            </w:r>
          </w:p>
        </w:tc>
        <w:tc>
          <w:tcPr>
            <w:tcW w:w="820" w:type="dxa"/>
            <w:tcBorders>
              <w:top w:val="nil"/>
              <w:left w:val="nil"/>
              <w:bottom w:val="single" w:sz="8" w:space="0" w:color="auto"/>
              <w:right w:val="nil"/>
            </w:tcBorders>
            <w:shd w:val="clear" w:color="auto" w:fill="auto"/>
            <w:vAlign w:val="center"/>
            <w:hideMark/>
          </w:tcPr>
          <w:p w14:paraId="0EB991EF"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0.2</w:t>
            </w:r>
          </w:p>
        </w:tc>
        <w:tc>
          <w:tcPr>
            <w:tcW w:w="624" w:type="dxa"/>
            <w:tcBorders>
              <w:top w:val="nil"/>
              <w:left w:val="nil"/>
              <w:bottom w:val="single" w:sz="8" w:space="0" w:color="auto"/>
              <w:right w:val="nil"/>
            </w:tcBorders>
            <w:shd w:val="clear" w:color="auto" w:fill="auto"/>
            <w:vAlign w:val="center"/>
            <w:hideMark/>
          </w:tcPr>
          <w:p w14:paraId="00202D7C"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0.6</w:t>
            </w:r>
          </w:p>
        </w:tc>
        <w:tc>
          <w:tcPr>
            <w:tcW w:w="656" w:type="dxa"/>
            <w:tcBorders>
              <w:top w:val="nil"/>
              <w:left w:val="nil"/>
              <w:bottom w:val="single" w:sz="8" w:space="0" w:color="auto"/>
              <w:right w:val="nil"/>
            </w:tcBorders>
            <w:shd w:val="clear" w:color="auto" w:fill="auto"/>
            <w:vAlign w:val="center"/>
            <w:hideMark/>
          </w:tcPr>
          <w:p w14:paraId="6D7D8F3D"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1.1</w:t>
            </w:r>
          </w:p>
        </w:tc>
        <w:tc>
          <w:tcPr>
            <w:tcW w:w="236" w:type="dxa"/>
            <w:tcBorders>
              <w:top w:val="nil"/>
              <w:left w:val="nil"/>
              <w:bottom w:val="single" w:sz="8" w:space="0" w:color="auto"/>
              <w:right w:val="nil"/>
            </w:tcBorders>
            <w:shd w:val="clear" w:color="auto" w:fill="auto"/>
            <w:vAlign w:val="center"/>
            <w:hideMark/>
          </w:tcPr>
          <w:p w14:paraId="04ED02EA" w14:textId="417A0231" w:rsidR="008F151E" w:rsidRPr="008F151E" w:rsidRDefault="008F151E" w:rsidP="008F151E">
            <w:pPr>
              <w:spacing w:before="0" w:after="0"/>
              <w:jc w:val="center"/>
              <w:rPr>
                <w:rFonts w:ascii="Times New Roman" w:eastAsia="Times New Roman" w:hAnsi="Times New Roman"/>
                <w:color w:val="000000"/>
              </w:rPr>
            </w:pPr>
          </w:p>
        </w:tc>
        <w:tc>
          <w:tcPr>
            <w:tcW w:w="763" w:type="dxa"/>
            <w:tcBorders>
              <w:top w:val="nil"/>
              <w:left w:val="nil"/>
              <w:bottom w:val="single" w:sz="8" w:space="0" w:color="auto"/>
              <w:right w:val="nil"/>
            </w:tcBorders>
            <w:shd w:val="clear" w:color="auto" w:fill="auto"/>
            <w:vAlign w:val="center"/>
            <w:hideMark/>
          </w:tcPr>
          <w:p w14:paraId="13956E27" w14:textId="1F609822" w:rsidR="008F151E" w:rsidRPr="008F151E" w:rsidRDefault="00AC59E5" w:rsidP="008F151E">
            <w:pPr>
              <w:spacing w:before="0" w:after="0"/>
              <w:jc w:val="center"/>
              <w:rPr>
                <w:rFonts w:ascii="Times New Roman" w:eastAsia="Times New Roman" w:hAnsi="Times New Roman"/>
                <w:color w:val="000000"/>
              </w:rPr>
            </w:pPr>
            <w:r>
              <w:rPr>
                <w:rFonts w:ascii="Times New Roman" w:eastAsia="Arial" w:hAnsi="Times New Roman"/>
                <w:color w:val="000000"/>
              </w:rPr>
              <w:t>49</w:t>
            </w:r>
          </w:p>
        </w:tc>
        <w:tc>
          <w:tcPr>
            <w:tcW w:w="676" w:type="dxa"/>
            <w:tcBorders>
              <w:top w:val="nil"/>
              <w:left w:val="nil"/>
              <w:bottom w:val="single" w:sz="8" w:space="0" w:color="auto"/>
              <w:right w:val="nil"/>
            </w:tcBorders>
            <w:shd w:val="clear" w:color="auto" w:fill="auto"/>
            <w:vAlign w:val="center"/>
            <w:hideMark/>
          </w:tcPr>
          <w:p w14:paraId="66AF88E9"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8.7</w:t>
            </w:r>
          </w:p>
        </w:tc>
        <w:tc>
          <w:tcPr>
            <w:tcW w:w="636" w:type="dxa"/>
            <w:tcBorders>
              <w:top w:val="nil"/>
              <w:left w:val="nil"/>
              <w:bottom w:val="single" w:sz="8" w:space="0" w:color="auto"/>
              <w:right w:val="nil"/>
            </w:tcBorders>
            <w:shd w:val="clear" w:color="auto" w:fill="auto"/>
            <w:vAlign w:val="center"/>
            <w:hideMark/>
          </w:tcPr>
          <w:p w14:paraId="77243C11" w14:textId="235B1A0D" w:rsidR="008F151E" w:rsidRPr="008F151E" w:rsidRDefault="00190E25" w:rsidP="008F151E">
            <w:pPr>
              <w:spacing w:before="0" w:after="0"/>
              <w:jc w:val="center"/>
              <w:rPr>
                <w:rFonts w:ascii="Times New Roman" w:eastAsia="Times New Roman" w:hAnsi="Times New Roman"/>
                <w:color w:val="000000"/>
              </w:rPr>
            </w:pPr>
            <w:r>
              <w:rPr>
                <w:rFonts w:ascii="Times New Roman" w:eastAsia="Arial" w:hAnsi="Times New Roman"/>
                <w:color w:val="000000"/>
              </w:rPr>
              <w:t>30</w:t>
            </w:r>
          </w:p>
        </w:tc>
        <w:tc>
          <w:tcPr>
            <w:tcW w:w="709" w:type="dxa"/>
            <w:tcBorders>
              <w:top w:val="nil"/>
              <w:left w:val="nil"/>
              <w:bottom w:val="single" w:sz="8" w:space="0" w:color="auto"/>
              <w:right w:val="nil"/>
            </w:tcBorders>
            <w:shd w:val="clear" w:color="auto" w:fill="auto"/>
            <w:vAlign w:val="center"/>
            <w:hideMark/>
          </w:tcPr>
          <w:p w14:paraId="442147D2" w14:textId="77777777" w:rsidR="008F151E" w:rsidRPr="008F151E" w:rsidRDefault="008F151E" w:rsidP="008F151E">
            <w:pPr>
              <w:spacing w:before="0" w:after="0"/>
              <w:jc w:val="center"/>
              <w:rPr>
                <w:rFonts w:ascii="Times New Roman" w:eastAsia="Times New Roman" w:hAnsi="Times New Roman"/>
                <w:color w:val="000000"/>
              </w:rPr>
            </w:pPr>
            <w:r w:rsidRPr="008F151E">
              <w:rPr>
                <w:rFonts w:ascii="Times New Roman" w:eastAsia="Arial" w:hAnsi="Times New Roman"/>
                <w:color w:val="000000"/>
              </w:rPr>
              <w:t>66</w:t>
            </w:r>
          </w:p>
        </w:tc>
      </w:tr>
      <w:tr w:rsidR="008F151E" w:rsidRPr="008F151E" w14:paraId="1F7E5478" w14:textId="77777777" w:rsidTr="008F151E">
        <w:trPr>
          <w:trHeight w:val="20"/>
        </w:trPr>
        <w:tc>
          <w:tcPr>
            <w:tcW w:w="9000" w:type="dxa"/>
            <w:gridSpan w:val="11"/>
            <w:tcBorders>
              <w:top w:val="single" w:sz="8" w:space="0" w:color="auto"/>
              <w:left w:val="nil"/>
              <w:bottom w:val="nil"/>
              <w:right w:val="nil"/>
            </w:tcBorders>
            <w:shd w:val="clear" w:color="auto" w:fill="auto"/>
            <w:hideMark/>
          </w:tcPr>
          <w:p w14:paraId="14DDE3F1" w14:textId="77777777" w:rsidR="008F151E" w:rsidRPr="008F151E" w:rsidRDefault="008F151E" w:rsidP="008F151E">
            <w:pPr>
              <w:spacing w:before="0" w:after="0"/>
              <w:rPr>
                <w:rFonts w:ascii="Times New Roman" w:eastAsia="Times New Roman" w:hAnsi="Times New Roman"/>
                <w:i/>
                <w:iCs/>
                <w:color w:val="000000"/>
                <w:sz w:val="20"/>
                <w:szCs w:val="20"/>
              </w:rPr>
            </w:pPr>
            <w:proofErr w:type="spellStart"/>
            <w:proofErr w:type="gramStart"/>
            <w:r w:rsidRPr="008F151E">
              <w:rPr>
                <w:rFonts w:ascii="Times New Roman" w:eastAsia="Times New Roman" w:hAnsi="Times New Roman"/>
                <w:i/>
                <w:iCs/>
                <w:color w:val="000000"/>
                <w:sz w:val="20"/>
                <w:szCs w:val="20"/>
                <w:vertAlign w:val="superscript"/>
              </w:rPr>
              <w:t>a</w:t>
            </w:r>
            <w:r w:rsidRPr="008F151E">
              <w:rPr>
                <w:rFonts w:ascii="Times New Roman" w:eastAsia="Times New Roman" w:hAnsi="Times New Roman"/>
                <w:color w:val="000000"/>
                <w:sz w:val="20"/>
                <w:szCs w:val="20"/>
              </w:rPr>
              <w:t>CCB</w:t>
            </w:r>
            <w:proofErr w:type="spellEnd"/>
            <w:proofErr w:type="gramEnd"/>
            <w:r w:rsidRPr="008F151E">
              <w:rPr>
                <w:rFonts w:ascii="Times New Roman" w:eastAsia="Times New Roman" w:hAnsi="Times New Roman"/>
                <w:color w:val="000000"/>
                <w:sz w:val="20"/>
                <w:szCs w:val="20"/>
              </w:rPr>
              <w:t>: Central Choctawhatchee Bay, ECB: Eastern Choctawhatchee Bay, WCB: Western Choctawhatchee Bay, BR: Banana R., LCIRL: Lower Central Indian R. Lagoon, LIRL: Lower Indian R. Lagoon, LML: Lower Mosquito Lagoon, UCIRL: Upper Central Indian R. Lagoon, UIRL: Upper Indian R. Lagoon, UML: Upper Mosquito Lagoon, HB: Hillsborough Bay, LTB: Lower Tampa Bay, MTB: Middle Tampa Bay, OTB: Old Tampa Bay.</w:t>
            </w:r>
          </w:p>
        </w:tc>
      </w:tr>
    </w:tbl>
    <w:p w14:paraId="07986210" w14:textId="373F69E5" w:rsidR="0083246C" w:rsidRDefault="0083246C" w:rsidP="000C7C95">
      <w:pPr>
        <w:pStyle w:val="NoSpacing"/>
        <w:rPr>
          <w:rFonts w:ascii="Times New Roman" w:hAnsi="Times New Roman" w:cs="Times New Roman"/>
          <w:sz w:val="24"/>
          <w:szCs w:val="24"/>
        </w:rPr>
      </w:pPr>
    </w:p>
    <w:p w14:paraId="16CE3A74" w14:textId="77777777" w:rsidR="0083246C" w:rsidRDefault="0083246C">
      <w:pPr>
        <w:spacing w:before="0" w:after="0"/>
        <w:rPr>
          <w:rFonts w:ascii="Times New Roman" w:eastAsiaTheme="minorHAnsi" w:hAnsi="Times New Roman"/>
        </w:rPr>
      </w:pPr>
      <w:r>
        <w:rPr>
          <w:rFonts w:ascii="Times New Roman" w:hAnsi="Times New Roman"/>
        </w:rPr>
        <w:br w:type="page"/>
      </w:r>
    </w:p>
    <w:p w14:paraId="32BA7C4D" w14:textId="793E7391" w:rsidR="00357882" w:rsidRDefault="0083246C" w:rsidP="000C7C95">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E475D0" wp14:editId="4102FA25">
            <wp:extent cx="4923951" cy="6219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6442" cy="6222791"/>
                    </a:xfrm>
                    <a:prstGeom prst="rect">
                      <a:avLst/>
                    </a:prstGeom>
                  </pic:spPr>
                </pic:pic>
              </a:graphicData>
            </a:graphic>
          </wp:inline>
        </w:drawing>
      </w:r>
    </w:p>
    <w:p w14:paraId="6998A9B8" w14:textId="77777777" w:rsidR="00830C77" w:rsidRDefault="00830C77" w:rsidP="000C7C95">
      <w:pPr>
        <w:pStyle w:val="NoSpacing"/>
        <w:rPr>
          <w:rFonts w:ascii="Times New Roman" w:hAnsi="Times New Roman" w:cs="Times New Roman"/>
          <w:b/>
          <w:sz w:val="24"/>
          <w:szCs w:val="24"/>
        </w:rPr>
      </w:pPr>
    </w:p>
    <w:p w14:paraId="3963A7F7" w14:textId="0A1A63CC"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1</w:t>
      </w:r>
    </w:p>
    <w:p w14:paraId="2CFA74FA" w14:textId="77777777" w:rsidR="0083246C" w:rsidRDefault="0083246C">
      <w:pPr>
        <w:spacing w:before="0" w:after="0"/>
        <w:rPr>
          <w:rFonts w:ascii="Times New Roman" w:eastAsiaTheme="minorHAnsi" w:hAnsi="Times New Roman"/>
          <w:b/>
        </w:rPr>
      </w:pPr>
      <w:r>
        <w:rPr>
          <w:rFonts w:ascii="Times New Roman" w:hAnsi="Times New Roman"/>
          <w:b/>
        </w:rPr>
        <w:br w:type="page"/>
      </w:r>
    </w:p>
    <w:p w14:paraId="1EABF1A8" w14:textId="40BC52D3" w:rsidR="0083246C" w:rsidRDefault="0083246C"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3C23562" wp14:editId="719A2493">
            <wp:extent cx="5943600" cy="7564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564755"/>
                    </a:xfrm>
                    <a:prstGeom prst="rect">
                      <a:avLst/>
                    </a:prstGeom>
                  </pic:spPr>
                </pic:pic>
              </a:graphicData>
            </a:graphic>
          </wp:inline>
        </w:drawing>
      </w:r>
    </w:p>
    <w:p w14:paraId="40236342" w14:textId="49A6410D"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2</w:t>
      </w:r>
    </w:p>
    <w:p w14:paraId="2F73B438" w14:textId="77777777" w:rsidR="0083246C" w:rsidRDefault="0083246C">
      <w:pPr>
        <w:spacing w:before="0" w:after="0"/>
        <w:rPr>
          <w:rFonts w:ascii="Times New Roman" w:eastAsiaTheme="minorHAnsi" w:hAnsi="Times New Roman"/>
          <w:b/>
        </w:rPr>
      </w:pPr>
      <w:r>
        <w:rPr>
          <w:rFonts w:ascii="Times New Roman" w:hAnsi="Times New Roman"/>
          <w:b/>
        </w:rPr>
        <w:br w:type="page"/>
      </w:r>
    </w:p>
    <w:p w14:paraId="5CC9E1AA" w14:textId="77777777" w:rsidR="0083246C" w:rsidRDefault="0083246C" w:rsidP="000C7C95">
      <w:pPr>
        <w:pStyle w:val="NoSpacing"/>
        <w:rPr>
          <w:rFonts w:ascii="Times New Roman" w:hAnsi="Times New Roman" w:cs="Times New Roman"/>
          <w:b/>
          <w:noProof/>
          <w:sz w:val="24"/>
          <w:szCs w:val="24"/>
        </w:rPr>
      </w:pPr>
    </w:p>
    <w:p w14:paraId="1B5FF30A" w14:textId="3D9CF589" w:rsidR="0083246C" w:rsidRDefault="0083246C" w:rsidP="000C7C95">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846E13" wp14:editId="247F44C9">
            <wp:extent cx="4476115" cy="5596609"/>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3.tif"/>
                    <pic:cNvPicPr/>
                  </pic:nvPicPr>
                  <pic:blipFill rotWithShape="1">
                    <a:blip r:embed="rId24" cstate="print">
                      <a:extLst>
                        <a:ext uri="{28A0092B-C50C-407E-A947-70E740481C1C}">
                          <a14:useLocalDpi xmlns:a14="http://schemas.microsoft.com/office/drawing/2010/main" val="0"/>
                        </a:ext>
                      </a:extLst>
                    </a:blip>
                    <a:srcRect l="6969" t="9649" r="17693" b="17562"/>
                    <a:stretch/>
                  </pic:blipFill>
                  <pic:spPr bwMode="auto">
                    <a:xfrm>
                      <a:off x="0" y="0"/>
                      <a:ext cx="4477828" cy="5598751"/>
                    </a:xfrm>
                    <a:prstGeom prst="rect">
                      <a:avLst/>
                    </a:prstGeom>
                    <a:ln>
                      <a:noFill/>
                    </a:ln>
                    <a:extLst>
                      <a:ext uri="{53640926-AAD7-44D8-BBD7-CCE9431645EC}">
                        <a14:shadowObscured xmlns:a14="http://schemas.microsoft.com/office/drawing/2010/main"/>
                      </a:ext>
                    </a:extLst>
                  </pic:spPr>
                </pic:pic>
              </a:graphicData>
            </a:graphic>
          </wp:inline>
        </w:drawing>
      </w:r>
    </w:p>
    <w:p w14:paraId="7C59BD91" w14:textId="23F19DD1" w:rsidR="00AE0050"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3</w:t>
      </w:r>
    </w:p>
    <w:p w14:paraId="45EBB200" w14:textId="77777777" w:rsidR="00AE0050" w:rsidRDefault="00AE0050">
      <w:pPr>
        <w:spacing w:before="0" w:after="0"/>
        <w:rPr>
          <w:rFonts w:ascii="Times New Roman" w:eastAsiaTheme="minorHAnsi" w:hAnsi="Times New Roman"/>
          <w:b/>
        </w:rPr>
      </w:pPr>
      <w:r>
        <w:rPr>
          <w:rFonts w:ascii="Times New Roman" w:hAnsi="Times New Roman"/>
          <w:b/>
        </w:rPr>
        <w:br w:type="page"/>
      </w:r>
    </w:p>
    <w:p w14:paraId="3621E651" w14:textId="05C42C8C"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1EDBBA5" wp14:editId="03A31E1F">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AC8664" w14:textId="77777777" w:rsidR="00830C77" w:rsidRDefault="00830C77" w:rsidP="000C7C95">
      <w:pPr>
        <w:pStyle w:val="NoSpacing"/>
        <w:rPr>
          <w:rFonts w:ascii="Times New Roman" w:hAnsi="Times New Roman" w:cs="Times New Roman"/>
          <w:b/>
          <w:sz w:val="24"/>
          <w:szCs w:val="24"/>
        </w:rPr>
      </w:pPr>
    </w:p>
    <w:p w14:paraId="3CFDA720" w14:textId="77777777" w:rsidR="00830C77" w:rsidRDefault="00830C77" w:rsidP="000C7C95">
      <w:pPr>
        <w:pStyle w:val="NoSpacing"/>
        <w:rPr>
          <w:rFonts w:ascii="Times New Roman" w:hAnsi="Times New Roman" w:cs="Times New Roman"/>
          <w:b/>
          <w:sz w:val="24"/>
          <w:szCs w:val="24"/>
        </w:rPr>
      </w:pPr>
    </w:p>
    <w:p w14:paraId="6A739656" w14:textId="77777777" w:rsidR="00830C77" w:rsidRDefault="00830C77" w:rsidP="000C7C95">
      <w:pPr>
        <w:pStyle w:val="NoSpacing"/>
        <w:rPr>
          <w:rFonts w:ascii="Times New Roman" w:hAnsi="Times New Roman" w:cs="Times New Roman"/>
          <w:b/>
          <w:sz w:val="24"/>
          <w:szCs w:val="24"/>
        </w:rPr>
      </w:pPr>
    </w:p>
    <w:p w14:paraId="06C7C4A9" w14:textId="77777777" w:rsidR="00830C77" w:rsidRDefault="00830C77" w:rsidP="000C7C95">
      <w:pPr>
        <w:pStyle w:val="NoSpacing"/>
        <w:rPr>
          <w:rFonts w:ascii="Times New Roman" w:hAnsi="Times New Roman" w:cs="Times New Roman"/>
          <w:b/>
          <w:sz w:val="24"/>
          <w:szCs w:val="24"/>
        </w:rPr>
      </w:pPr>
    </w:p>
    <w:p w14:paraId="747A4C82" w14:textId="07400F01" w:rsidR="00AE0050"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4</w:t>
      </w:r>
    </w:p>
    <w:p w14:paraId="64FBDFDA" w14:textId="77777777" w:rsidR="00AE0050" w:rsidRDefault="00AE0050">
      <w:pPr>
        <w:spacing w:before="0" w:after="0"/>
        <w:rPr>
          <w:rFonts w:ascii="Times New Roman" w:eastAsiaTheme="minorHAnsi" w:hAnsi="Times New Roman"/>
          <w:b/>
        </w:rPr>
      </w:pPr>
      <w:r>
        <w:rPr>
          <w:rFonts w:ascii="Times New Roman" w:hAnsi="Times New Roman"/>
          <w:b/>
        </w:rPr>
        <w:br w:type="page"/>
      </w:r>
    </w:p>
    <w:p w14:paraId="0CA1F4B4" w14:textId="724B8FA6"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7D2D35B" wp14:editId="6BF7A408">
            <wp:extent cx="45720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7BCCB6C" w14:textId="7E1E7FDD"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5</w:t>
      </w:r>
    </w:p>
    <w:p w14:paraId="602B324A" w14:textId="57189697"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555F339" wp14:editId="4A802590">
            <wp:extent cx="3994030" cy="439343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5765" cy="4395342"/>
                    </a:xfrm>
                    <a:prstGeom prst="rect">
                      <a:avLst/>
                    </a:prstGeom>
                  </pic:spPr>
                </pic:pic>
              </a:graphicData>
            </a:graphic>
          </wp:inline>
        </w:drawing>
      </w:r>
    </w:p>
    <w:p w14:paraId="7BAF82EA" w14:textId="77777777" w:rsidR="00830C77" w:rsidRDefault="00830C77" w:rsidP="000C7C95">
      <w:pPr>
        <w:pStyle w:val="NoSpacing"/>
        <w:rPr>
          <w:rFonts w:ascii="Times New Roman" w:hAnsi="Times New Roman" w:cs="Times New Roman"/>
          <w:b/>
          <w:sz w:val="24"/>
          <w:szCs w:val="24"/>
        </w:rPr>
      </w:pPr>
    </w:p>
    <w:p w14:paraId="068F11B1" w14:textId="731C2EFA"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6</w:t>
      </w:r>
    </w:p>
    <w:p w14:paraId="30A9B3D8" w14:textId="0E9D20D4"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D0124DB" wp14:editId="72C81F70">
            <wp:extent cx="59436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7.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B98656" w14:textId="77777777" w:rsidR="00830C77" w:rsidRDefault="00830C77" w:rsidP="000C7C95">
      <w:pPr>
        <w:pStyle w:val="NoSpacing"/>
        <w:rPr>
          <w:rFonts w:ascii="Times New Roman" w:hAnsi="Times New Roman" w:cs="Times New Roman"/>
          <w:b/>
          <w:sz w:val="24"/>
          <w:szCs w:val="24"/>
        </w:rPr>
      </w:pPr>
    </w:p>
    <w:p w14:paraId="5408719C" w14:textId="77777777" w:rsidR="00830C77" w:rsidRDefault="00830C77" w:rsidP="000C7C95">
      <w:pPr>
        <w:pStyle w:val="NoSpacing"/>
        <w:rPr>
          <w:rFonts w:ascii="Times New Roman" w:hAnsi="Times New Roman" w:cs="Times New Roman"/>
          <w:b/>
          <w:sz w:val="24"/>
          <w:szCs w:val="24"/>
        </w:rPr>
      </w:pPr>
    </w:p>
    <w:p w14:paraId="5035D503" w14:textId="1B432A07"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7</w:t>
      </w:r>
    </w:p>
    <w:p w14:paraId="6287EEA9" w14:textId="2E449259"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7AF3827" wp14:editId="5B8850EC">
            <wp:extent cx="5580534" cy="5979143"/>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8.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534" cy="5979143"/>
                    </a:xfrm>
                    <a:prstGeom prst="rect">
                      <a:avLst/>
                    </a:prstGeom>
                  </pic:spPr>
                </pic:pic>
              </a:graphicData>
            </a:graphic>
          </wp:inline>
        </w:drawing>
      </w:r>
    </w:p>
    <w:p w14:paraId="575E2F5D" w14:textId="7AB01619"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8</w:t>
      </w:r>
    </w:p>
    <w:p w14:paraId="6BF72F84" w14:textId="68E1BEC3"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7602FAF" wp14:editId="09972DA5">
            <wp:extent cx="5180256" cy="67741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9.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0256" cy="6774180"/>
                    </a:xfrm>
                    <a:prstGeom prst="rect">
                      <a:avLst/>
                    </a:prstGeom>
                  </pic:spPr>
                </pic:pic>
              </a:graphicData>
            </a:graphic>
          </wp:inline>
        </w:drawing>
      </w:r>
    </w:p>
    <w:p w14:paraId="27FCCEDE" w14:textId="504CA8D4"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9</w:t>
      </w:r>
    </w:p>
    <w:p w14:paraId="5F7E4F2C" w14:textId="16DBF5DB"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F7394CC" wp14:editId="4EEFF90C">
            <wp:extent cx="5943600" cy="594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S1.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1ACA538" w14:textId="77777777" w:rsidR="00830C77" w:rsidRDefault="00830C77" w:rsidP="000C7C95">
      <w:pPr>
        <w:pStyle w:val="NoSpacing"/>
        <w:rPr>
          <w:rFonts w:ascii="Times New Roman" w:hAnsi="Times New Roman" w:cs="Times New Roman"/>
          <w:b/>
          <w:sz w:val="24"/>
          <w:szCs w:val="24"/>
        </w:rPr>
      </w:pPr>
    </w:p>
    <w:p w14:paraId="79748F8D" w14:textId="77777777" w:rsidR="00830C77" w:rsidRDefault="00830C77" w:rsidP="000C7C95">
      <w:pPr>
        <w:pStyle w:val="NoSpacing"/>
        <w:rPr>
          <w:rFonts w:ascii="Times New Roman" w:hAnsi="Times New Roman" w:cs="Times New Roman"/>
          <w:b/>
          <w:sz w:val="24"/>
          <w:szCs w:val="24"/>
        </w:rPr>
      </w:pPr>
    </w:p>
    <w:p w14:paraId="4CA618D3" w14:textId="27F5AEA6"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S1</w:t>
      </w:r>
    </w:p>
    <w:p w14:paraId="0B31ADD3" w14:textId="04174CD4"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CEB1E89" wp14:editId="07810E41">
            <wp:extent cx="5943600" cy="63681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S2.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368142"/>
                    </a:xfrm>
                    <a:prstGeom prst="rect">
                      <a:avLst/>
                    </a:prstGeom>
                  </pic:spPr>
                </pic:pic>
              </a:graphicData>
            </a:graphic>
          </wp:inline>
        </w:drawing>
      </w:r>
    </w:p>
    <w:p w14:paraId="600CE88B" w14:textId="77777777" w:rsidR="00830C77" w:rsidRDefault="00830C77" w:rsidP="000C7C95">
      <w:pPr>
        <w:pStyle w:val="NoSpacing"/>
        <w:rPr>
          <w:rFonts w:ascii="Times New Roman" w:hAnsi="Times New Roman" w:cs="Times New Roman"/>
          <w:b/>
          <w:sz w:val="24"/>
          <w:szCs w:val="24"/>
        </w:rPr>
      </w:pPr>
    </w:p>
    <w:p w14:paraId="34ECC412" w14:textId="1739E3C9" w:rsid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S2</w:t>
      </w:r>
    </w:p>
    <w:p w14:paraId="45732815" w14:textId="291C9D7C" w:rsidR="00AE0050" w:rsidRDefault="00AE0050" w:rsidP="000C7C95">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9D26F7E" wp14:editId="011324A9">
            <wp:extent cx="5576142" cy="7291879"/>
            <wp:effectExtent l="0" t="0" r="571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S3.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6142" cy="7291879"/>
                    </a:xfrm>
                    <a:prstGeom prst="rect">
                      <a:avLst/>
                    </a:prstGeom>
                  </pic:spPr>
                </pic:pic>
              </a:graphicData>
            </a:graphic>
          </wp:inline>
        </w:drawing>
      </w:r>
    </w:p>
    <w:p w14:paraId="2D22585A" w14:textId="22E44274" w:rsidR="0083246C" w:rsidRPr="0083246C" w:rsidRDefault="0083246C" w:rsidP="000C7C95">
      <w:pPr>
        <w:pStyle w:val="NoSpacing"/>
        <w:rPr>
          <w:rFonts w:ascii="Times New Roman" w:hAnsi="Times New Roman" w:cs="Times New Roman"/>
          <w:b/>
          <w:sz w:val="24"/>
          <w:szCs w:val="24"/>
        </w:rPr>
      </w:pPr>
      <w:r>
        <w:rPr>
          <w:rFonts w:ascii="Times New Roman" w:hAnsi="Times New Roman" w:cs="Times New Roman"/>
          <w:b/>
          <w:sz w:val="24"/>
          <w:szCs w:val="24"/>
        </w:rPr>
        <w:t>Fig</w:t>
      </w:r>
      <w:r w:rsidR="00DD4495">
        <w:rPr>
          <w:rFonts w:ascii="Times New Roman" w:hAnsi="Times New Roman" w:cs="Times New Roman"/>
          <w:b/>
          <w:sz w:val="24"/>
          <w:szCs w:val="24"/>
        </w:rPr>
        <w:t>.</w:t>
      </w:r>
      <w:r>
        <w:rPr>
          <w:rFonts w:ascii="Times New Roman" w:hAnsi="Times New Roman" w:cs="Times New Roman"/>
          <w:b/>
          <w:sz w:val="24"/>
          <w:szCs w:val="24"/>
        </w:rPr>
        <w:t xml:space="preserve"> S3</w:t>
      </w:r>
    </w:p>
    <w:sectPr w:rsidR="0083246C" w:rsidRPr="0083246C" w:rsidSect="007618FA">
      <w:footerReference w:type="defaul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B08AE7" w14:textId="77777777" w:rsidR="00F60C78" w:rsidRDefault="00F60C78" w:rsidP="009C51DE">
      <w:pPr>
        <w:spacing w:before="0" w:after="0"/>
      </w:pPr>
      <w:r>
        <w:separator/>
      </w:r>
    </w:p>
  </w:endnote>
  <w:endnote w:type="continuationSeparator" w:id="0">
    <w:p w14:paraId="41CB52A4" w14:textId="77777777" w:rsidR="00F60C78" w:rsidRDefault="00F60C78" w:rsidP="009C51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557348"/>
      <w:docPartObj>
        <w:docPartGallery w:val="Page Numbers (Bottom of Page)"/>
        <w:docPartUnique/>
      </w:docPartObj>
    </w:sdtPr>
    <w:sdtEndPr>
      <w:rPr>
        <w:noProof/>
      </w:rPr>
    </w:sdtEndPr>
    <w:sdtContent>
      <w:p w14:paraId="21BC15EC" w14:textId="2526E649" w:rsidR="00F60C78" w:rsidRDefault="00F60C78">
        <w:pPr>
          <w:pStyle w:val="Footer"/>
          <w:jc w:val="center"/>
        </w:pPr>
        <w:r>
          <w:fldChar w:fldCharType="begin"/>
        </w:r>
        <w:r>
          <w:instrText xml:space="preserve"> PAGE   \* MERGEFORMAT </w:instrText>
        </w:r>
        <w:r>
          <w:fldChar w:fldCharType="separate"/>
        </w:r>
        <w:r w:rsidR="0094612B">
          <w:rPr>
            <w:noProof/>
          </w:rPr>
          <w:t>17</w:t>
        </w:r>
        <w:r>
          <w:rPr>
            <w:noProof/>
          </w:rPr>
          <w:fldChar w:fldCharType="end"/>
        </w:r>
      </w:p>
    </w:sdtContent>
  </w:sdt>
  <w:p w14:paraId="20BBC532" w14:textId="77777777" w:rsidR="00F60C78" w:rsidRDefault="00F60C78">
    <w:pPr>
      <w:spacing w:after="0" w:line="200" w:lineRule="exact"/>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078697"/>
      <w:docPartObj>
        <w:docPartGallery w:val="Page Numbers (Bottom of Page)"/>
        <w:docPartUnique/>
      </w:docPartObj>
    </w:sdtPr>
    <w:sdtEndPr>
      <w:rPr>
        <w:noProof/>
      </w:rPr>
    </w:sdtEndPr>
    <w:sdtContent>
      <w:p w14:paraId="7F14DAD1" w14:textId="5F66C638" w:rsidR="00F60C78" w:rsidRDefault="00F60C78">
        <w:pPr>
          <w:pStyle w:val="Footer"/>
          <w:jc w:val="center"/>
        </w:pPr>
        <w:r>
          <w:fldChar w:fldCharType="begin"/>
        </w:r>
        <w:r>
          <w:instrText xml:space="preserve"> PAGE   \* MERGEFORMAT </w:instrText>
        </w:r>
        <w:r>
          <w:fldChar w:fldCharType="separate"/>
        </w:r>
        <w:r w:rsidR="0094612B">
          <w:rPr>
            <w:noProof/>
          </w:rPr>
          <w:t>39</w:t>
        </w:r>
        <w:r>
          <w:rPr>
            <w:noProof/>
          </w:rPr>
          <w:fldChar w:fldCharType="end"/>
        </w:r>
      </w:p>
    </w:sdtContent>
  </w:sdt>
  <w:p w14:paraId="08D72BB7" w14:textId="77777777" w:rsidR="00F60C78" w:rsidRDefault="00F60C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BA397" w14:textId="77777777" w:rsidR="00F60C78" w:rsidRDefault="00F60C78" w:rsidP="009C51DE">
      <w:pPr>
        <w:spacing w:before="0" w:after="0"/>
      </w:pPr>
      <w:r>
        <w:separator/>
      </w:r>
    </w:p>
  </w:footnote>
  <w:footnote w:type="continuationSeparator" w:id="0">
    <w:p w14:paraId="510BC84A" w14:textId="77777777" w:rsidR="00F60C78" w:rsidRDefault="00F60C78" w:rsidP="009C51DE">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6B3ABDF"/>
    <w:multiLevelType w:val="multilevel"/>
    <w:tmpl w:val="61FA34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433928EB"/>
    <w:multiLevelType w:val="hybridMultilevel"/>
    <w:tmpl w:val="E5A44310"/>
    <w:lvl w:ilvl="0" w:tplc="5240BD72">
      <w:start w:val="1"/>
      <w:numFmt w:val="lowerLetter"/>
      <w:lvlText w:val="(%1)"/>
      <w:lvlJc w:val="left"/>
      <w:pPr>
        <w:ind w:left="990" w:hanging="360"/>
      </w:pPr>
      <w:rPr>
        <w:rFonts w:hint="default"/>
        <w:b/>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4EB42713"/>
    <w:multiLevelType w:val="hybridMultilevel"/>
    <w:tmpl w:val="E3B060B2"/>
    <w:lvl w:ilvl="0" w:tplc="05AAA92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ck, Marcus">
    <w15:presenceInfo w15:providerId="AD" w15:userId="S-1-5-21-1339303556-449845944-1601390327-3233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73FF"/>
    <w:rsid w:val="00011C8B"/>
    <w:rsid w:val="000126E3"/>
    <w:rsid w:val="00017B2E"/>
    <w:rsid w:val="00031510"/>
    <w:rsid w:val="00032B50"/>
    <w:rsid w:val="00033103"/>
    <w:rsid w:val="000355A4"/>
    <w:rsid w:val="000428D9"/>
    <w:rsid w:val="00044043"/>
    <w:rsid w:val="000503A6"/>
    <w:rsid w:val="00050E26"/>
    <w:rsid w:val="00051A5E"/>
    <w:rsid w:val="000636C8"/>
    <w:rsid w:val="00065D38"/>
    <w:rsid w:val="00067803"/>
    <w:rsid w:val="0007169C"/>
    <w:rsid w:val="0007438C"/>
    <w:rsid w:val="0007467F"/>
    <w:rsid w:val="000752B7"/>
    <w:rsid w:val="00076054"/>
    <w:rsid w:val="00082D51"/>
    <w:rsid w:val="000914AE"/>
    <w:rsid w:val="0009199B"/>
    <w:rsid w:val="00092AE7"/>
    <w:rsid w:val="00097AD1"/>
    <w:rsid w:val="000A48A3"/>
    <w:rsid w:val="000A52ED"/>
    <w:rsid w:val="000A57EF"/>
    <w:rsid w:val="000B4492"/>
    <w:rsid w:val="000B4BF5"/>
    <w:rsid w:val="000B5C37"/>
    <w:rsid w:val="000C1DF2"/>
    <w:rsid w:val="000C2841"/>
    <w:rsid w:val="000C54C7"/>
    <w:rsid w:val="000C59A2"/>
    <w:rsid w:val="000C7C95"/>
    <w:rsid w:val="000C7CBB"/>
    <w:rsid w:val="000D3876"/>
    <w:rsid w:val="000E0698"/>
    <w:rsid w:val="000E1355"/>
    <w:rsid w:val="000E474E"/>
    <w:rsid w:val="000E58DC"/>
    <w:rsid w:val="000E66AA"/>
    <w:rsid w:val="000F009A"/>
    <w:rsid w:val="000F0E5E"/>
    <w:rsid w:val="000F5325"/>
    <w:rsid w:val="000F7122"/>
    <w:rsid w:val="00105DE9"/>
    <w:rsid w:val="00106880"/>
    <w:rsid w:val="00110200"/>
    <w:rsid w:val="00122BB9"/>
    <w:rsid w:val="001331C9"/>
    <w:rsid w:val="0013495A"/>
    <w:rsid w:val="0013724C"/>
    <w:rsid w:val="001402F4"/>
    <w:rsid w:val="00141FB0"/>
    <w:rsid w:val="00145264"/>
    <w:rsid w:val="001455C6"/>
    <w:rsid w:val="00146FF2"/>
    <w:rsid w:val="00157CB7"/>
    <w:rsid w:val="00160C93"/>
    <w:rsid w:val="00160D3B"/>
    <w:rsid w:val="00164775"/>
    <w:rsid w:val="001662F4"/>
    <w:rsid w:val="001673EB"/>
    <w:rsid w:val="00177351"/>
    <w:rsid w:val="0018319C"/>
    <w:rsid w:val="00187507"/>
    <w:rsid w:val="00190E25"/>
    <w:rsid w:val="00191915"/>
    <w:rsid w:val="00194523"/>
    <w:rsid w:val="001A66BE"/>
    <w:rsid w:val="001B2DEC"/>
    <w:rsid w:val="001B6055"/>
    <w:rsid w:val="001C0DE0"/>
    <w:rsid w:val="001D082B"/>
    <w:rsid w:val="001F328B"/>
    <w:rsid w:val="001F5DB1"/>
    <w:rsid w:val="00206C6E"/>
    <w:rsid w:val="0021018E"/>
    <w:rsid w:val="0021308C"/>
    <w:rsid w:val="00216924"/>
    <w:rsid w:val="00221AE6"/>
    <w:rsid w:val="00222B18"/>
    <w:rsid w:val="00230B07"/>
    <w:rsid w:val="00232DCD"/>
    <w:rsid w:val="00233E0E"/>
    <w:rsid w:val="00233F59"/>
    <w:rsid w:val="00236372"/>
    <w:rsid w:val="0023673E"/>
    <w:rsid w:val="00236F3C"/>
    <w:rsid w:val="00237B64"/>
    <w:rsid w:val="002551A9"/>
    <w:rsid w:val="00255C13"/>
    <w:rsid w:val="002617C0"/>
    <w:rsid w:val="00263E07"/>
    <w:rsid w:val="002666AD"/>
    <w:rsid w:val="002675BB"/>
    <w:rsid w:val="00270032"/>
    <w:rsid w:val="00270510"/>
    <w:rsid w:val="00270B1D"/>
    <w:rsid w:val="002723D5"/>
    <w:rsid w:val="00274486"/>
    <w:rsid w:val="00274AFB"/>
    <w:rsid w:val="002809BC"/>
    <w:rsid w:val="00283586"/>
    <w:rsid w:val="00286821"/>
    <w:rsid w:val="002870CF"/>
    <w:rsid w:val="00293D89"/>
    <w:rsid w:val="002A500E"/>
    <w:rsid w:val="002A6F80"/>
    <w:rsid w:val="002B2CDE"/>
    <w:rsid w:val="002B3F33"/>
    <w:rsid w:val="002B4A70"/>
    <w:rsid w:val="002B4F19"/>
    <w:rsid w:val="002B669F"/>
    <w:rsid w:val="002C19D8"/>
    <w:rsid w:val="002C5D58"/>
    <w:rsid w:val="002C6781"/>
    <w:rsid w:val="002D75BF"/>
    <w:rsid w:val="002D777A"/>
    <w:rsid w:val="002F5ADF"/>
    <w:rsid w:val="002F5C7A"/>
    <w:rsid w:val="003103DB"/>
    <w:rsid w:val="00311673"/>
    <w:rsid w:val="00317EE4"/>
    <w:rsid w:val="003223BC"/>
    <w:rsid w:val="00323AE4"/>
    <w:rsid w:val="00324BCF"/>
    <w:rsid w:val="00334600"/>
    <w:rsid w:val="00336E5D"/>
    <w:rsid w:val="0034000A"/>
    <w:rsid w:val="00341DB5"/>
    <w:rsid w:val="00344818"/>
    <w:rsid w:val="00350E61"/>
    <w:rsid w:val="00354B22"/>
    <w:rsid w:val="00357882"/>
    <w:rsid w:val="003710DC"/>
    <w:rsid w:val="0037478F"/>
    <w:rsid w:val="003855A3"/>
    <w:rsid w:val="00385EFF"/>
    <w:rsid w:val="00386BAC"/>
    <w:rsid w:val="00387471"/>
    <w:rsid w:val="003A11B1"/>
    <w:rsid w:val="003A491B"/>
    <w:rsid w:val="003A5BDB"/>
    <w:rsid w:val="003B793C"/>
    <w:rsid w:val="003C0257"/>
    <w:rsid w:val="003C1F50"/>
    <w:rsid w:val="003C265A"/>
    <w:rsid w:val="003C281F"/>
    <w:rsid w:val="003C31CD"/>
    <w:rsid w:val="003D0751"/>
    <w:rsid w:val="003D4FCB"/>
    <w:rsid w:val="003E059C"/>
    <w:rsid w:val="003F0A81"/>
    <w:rsid w:val="003F2D80"/>
    <w:rsid w:val="003F3E09"/>
    <w:rsid w:val="003F4879"/>
    <w:rsid w:val="004022CE"/>
    <w:rsid w:val="00406B69"/>
    <w:rsid w:val="00421323"/>
    <w:rsid w:val="00424B58"/>
    <w:rsid w:val="0042562D"/>
    <w:rsid w:val="00436422"/>
    <w:rsid w:val="0043752A"/>
    <w:rsid w:val="004378D4"/>
    <w:rsid w:val="004454EA"/>
    <w:rsid w:val="00447D6A"/>
    <w:rsid w:val="0045214A"/>
    <w:rsid w:val="00452686"/>
    <w:rsid w:val="004536FC"/>
    <w:rsid w:val="00453B62"/>
    <w:rsid w:val="00465646"/>
    <w:rsid w:val="00466508"/>
    <w:rsid w:val="00476BFB"/>
    <w:rsid w:val="00482AF3"/>
    <w:rsid w:val="00483B80"/>
    <w:rsid w:val="00483D90"/>
    <w:rsid w:val="00487F92"/>
    <w:rsid w:val="004939D7"/>
    <w:rsid w:val="00497C75"/>
    <w:rsid w:val="004A308D"/>
    <w:rsid w:val="004B25E1"/>
    <w:rsid w:val="004B2B46"/>
    <w:rsid w:val="004B32CF"/>
    <w:rsid w:val="004B602A"/>
    <w:rsid w:val="004C018F"/>
    <w:rsid w:val="004C21AE"/>
    <w:rsid w:val="004C7E1B"/>
    <w:rsid w:val="004D052F"/>
    <w:rsid w:val="004D210C"/>
    <w:rsid w:val="004D658F"/>
    <w:rsid w:val="004E29B3"/>
    <w:rsid w:val="004E2FE3"/>
    <w:rsid w:val="004F277A"/>
    <w:rsid w:val="005005A6"/>
    <w:rsid w:val="00501019"/>
    <w:rsid w:val="005056D2"/>
    <w:rsid w:val="005066CA"/>
    <w:rsid w:val="0051129F"/>
    <w:rsid w:val="00512C6C"/>
    <w:rsid w:val="00512CBA"/>
    <w:rsid w:val="0051417A"/>
    <w:rsid w:val="00517C13"/>
    <w:rsid w:val="005226FE"/>
    <w:rsid w:val="0052374B"/>
    <w:rsid w:val="005310E5"/>
    <w:rsid w:val="005338CA"/>
    <w:rsid w:val="00535E9C"/>
    <w:rsid w:val="00540CE5"/>
    <w:rsid w:val="00541B1E"/>
    <w:rsid w:val="00545EFB"/>
    <w:rsid w:val="00546334"/>
    <w:rsid w:val="00546F44"/>
    <w:rsid w:val="00547D90"/>
    <w:rsid w:val="00554856"/>
    <w:rsid w:val="005559E8"/>
    <w:rsid w:val="005563C7"/>
    <w:rsid w:val="005568F9"/>
    <w:rsid w:val="00560121"/>
    <w:rsid w:val="005720C3"/>
    <w:rsid w:val="00590D07"/>
    <w:rsid w:val="00594B1D"/>
    <w:rsid w:val="005A0B95"/>
    <w:rsid w:val="005B2C4D"/>
    <w:rsid w:val="005B42D5"/>
    <w:rsid w:val="005C03DD"/>
    <w:rsid w:val="005C4AB6"/>
    <w:rsid w:val="005C537F"/>
    <w:rsid w:val="005D6BCE"/>
    <w:rsid w:val="005D7459"/>
    <w:rsid w:val="005D7F47"/>
    <w:rsid w:val="005E164D"/>
    <w:rsid w:val="005E1AEB"/>
    <w:rsid w:val="005E4409"/>
    <w:rsid w:val="005E4AE2"/>
    <w:rsid w:val="005E59F7"/>
    <w:rsid w:val="005F158F"/>
    <w:rsid w:val="005F17DE"/>
    <w:rsid w:val="005F2AC6"/>
    <w:rsid w:val="00602202"/>
    <w:rsid w:val="00617057"/>
    <w:rsid w:val="00617ECB"/>
    <w:rsid w:val="00621428"/>
    <w:rsid w:val="00623E0F"/>
    <w:rsid w:val="0062551C"/>
    <w:rsid w:val="00631F0C"/>
    <w:rsid w:val="006330C5"/>
    <w:rsid w:val="00634A1C"/>
    <w:rsid w:val="00635DE5"/>
    <w:rsid w:val="00637320"/>
    <w:rsid w:val="00637BB8"/>
    <w:rsid w:val="006519F9"/>
    <w:rsid w:val="00654970"/>
    <w:rsid w:val="00660E87"/>
    <w:rsid w:val="0066114D"/>
    <w:rsid w:val="00682182"/>
    <w:rsid w:val="00683F42"/>
    <w:rsid w:val="006864BE"/>
    <w:rsid w:val="0069309F"/>
    <w:rsid w:val="00694A99"/>
    <w:rsid w:val="0069701D"/>
    <w:rsid w:val="006A33ED"/>
    <w:rsid w:val="006B018B"/>
    <w:rsid w:val="006B116E"/>
    <w:rsid w:val="006B32DF"/>
    <w:rsid w:val="006C3719"/>
    <w:rsid w:val="006C4FD0"/>
    <w:rsid w:val="006D2D39"/>
    <w:rsid w:val="006D52DF"/>
    <w:rsid w:val="006E41F0"/>
    <w:rsid w:val="006E5F44"/>
    <w:rsid w:val="006E5FC6"/>
    <w:rsid w:val="006E6D01"/>
    <w:rsid w:val="00702B12"/>
    <w:rsid w:val="00703EC7"/>
    <w:rsid w:val="007041B6"/>
    <w:rsid w:val="00706403"/>
    <w:rsid w:val="00706876"/>
    <w:rsid w:val="00720412"/>
    <w:rsid w:val="007335DC"/>
    <w:rsid w:val="00740E34"/>
    <w:rsid w:val="00740F91"/>
    <w:rsid w:val="0074306E"/>
    <w:rsid w:val="00743206"/>
    <w:rsid w:val="0074586F"/>
    <w:rsid w:val="00747D5C"/>
    <w:rsid w:val="007529F0"/>
    <w:rsid w:val="00755BF2"/>
    <w:rsid w:val="00760543"/>
    <w:rsid w:val="007618FA"/>
    <w:rsid w:val="00762ACA"/>
    <w:rsid w:val="00764A40"/>
    <w:rsid w:val="00765D8B"/>
    <w:rsid w:val="00780C03"/>
    <w:rsid w:val="00784D58"/>
    <w:rsid w:val="00787CFF"/>
    <w:rsid w:val="00791560"/>
    <w:rsid w:val="00792321"/>
    <w:rsid w:val="007A2C4C"/>
    <w:rsid w:val="007A3E63"/>
    <w:rsid w:val="007A408E"/>
    <w:rsid w:val="007B4880"/>
    <w:rsid w:val="007B491C"/>
    <w:rsid w:val="007B5B5D"/>
    <w:rsid w:val="007B6FE5"/>
    <w:rsid w:val="007B70FD"/>
    <w:rsid w:val="007C1CF4"/>
    <w:rsid w:val="007C5E51"/>
    <w:rsid w:val="007C6958"/>
    <w:rsid w:val="007D0A52"/>
    <w:rsid w:val="007D6BDE"/>
    <w:rsid w:val="007E08DD"/>
    <w:rsid w:val="007E0A3B"/>
    <w:rsid w:val="007E1625"/>
    <w:rsid w:val="007E4A89"/>
    <w:rsid w:val="007E5584"/>
    <w:rsid w:val="007E661D"/>
    <w:rsid w:val="007E6EC9"/>
    <w:rsid w:val="007F5576"/>
    <w:rsid w:val="008008A2"/>
    <w:rsid w:val="008021D0"/>
    <w:rsid w:val="00804600"/>
    <w:rsid w:val="008115BA"/>
    <w:rsid w:val="00812DA2"/>
    <w:rsid w:val="00813CC4"/>
    <w:rsid w:val="00822AC8"/>
    <w:rsid w:val="00824EA1"/>
    <w:rsid w:val="00826F97"/>
    <w:rsid w:val="00830C77"/>
    <w:rsid w:val="00832006"/>
    <w:rsid w:val="0083246C"/>
    <w:rsid w:val="008328EC"/>
    <w:rsid w:val="00832DA8"/>
    <w:rsid w:val="0083404D"/>
    <w:rsid w:val="008363A9"/>
    <w:rsid w:val="008376C1"/>
    <w:rsid w:val="00845CCB"/>
    <w:rsid w:val="00847568"/>
    <w:rsid w:val="00855D68"/>
    <w:rsid w:val="0086186F"/>
    <w:rsid w:val="008761F4"/>
    <w:rsid w:val="008767B1"/>
    <w:rsid w:val="008800BF"/>
    <w:rsid w:val="008803F4"/>
    <w:rsid w:val="00882551"/>
    <w:rsid w:val="00884CD5"/>
    <w:rsid w:val="008929F9"/>
    <w:rsid w:val="0089494B"/>
    <w:rsid w:val="00894DAC"/>
    <w:rsid w:val="008A0079"/>
    <w:rsid w:val="008A49F2"/>
    <w:rsid w:val="008A5976"/>
    <w:rsid w:val="008A7846"/>
    <w:rsid w:val="008B1527"/>
    <w:rsid w:val="008B2F5C"/>
    <w:rsid w:val="008B4336"/>
    <w:rsid w:val="008B4D4B"/>
    <w:rsid w:val="008C223C"/>
    <w:rsid w:val="008D0FF9"/>
    <w:rsid w:val="008D20CF"/>
    <w:rsid w:val="008D2F17"/>
    <w:rsid w:val="008D6863"/>
    <w:rsid w:val="008E51BE"/>
    <w:rsid w:val="008E655B"/>
    <w:rsid w:val="008F151E"/>
    <w:rsid w:val="008F2A00"/>
    <w:rsid w:val="008F321B"/>
    <w:rsid w:val="0090372D"/>
    <w:rsid w:val="00903AB7"/>
    <w:rsid w:val="00906EE9"/>
    <w:rsid w:val="00910D26"/>
    <w:rsid w:val="00911F4D"/>
    <w:rsid w:val="0091795C"/>
    <w:rsid w:val="00921A4C"/>
    <w:rsid w:val="0092504C"/>
    <w:rsid w:val="00933973"/>
    <w:rsid w:val="00934F9B"/>
    <w:rsid w:val="0093554D"/>
    <w:rsid w:val="009405E1"/>
    <w:rsid w:val="0094612B"/>
    <w:rsid w:val="00946B47"/>
    <w:rsid w:val="00947369"/>
    <w:rsid w:val="00952A11"/>
    <w:rsid w:val="00953F26"/>
    <w:rsid w:val="00961088"/>
    <w:rsid w:val="00972086"/>
    <w:rsid w:val="0097263F"/>
    <w:rsid w:val="00973CA2"/>
    <w:rsid w:val="0097655E"/>
    <w:rsid w:val="00977D24"/>
    <w:rsid w:val="00981B12"/>
    <w:rsid w:val="009859C4"/>
    <w:rsid w:val="009923A3"/>
    <w:rsid w:val="009933CD"/>
    <w:rsid w:val="00993DE2"/>
    <w:rsid w:val="00997053"/>
    <w:rsid w:val="009A2F20"/>
    <w:rsid w:val="009A3073"/>
    <w:rsid w:val="009A4C47"/>
    <w:rsid w:val="009B565B"/>
    <w:rsid w:val="009C062D"/>
    <w:rsid w:val="009C2DE1"/>
    <w:rsid w:val="009C2E4B"/>
    <w:rsid w:val="009C3EB8"/>
    <w:rsid w:val="009C504B"/>
    <w:rsid w:val="009C51DE"/>
    <w:rsid w:val="009D04C2"/>
    <w:rsid w:val="009D32B9"/>
    <w:rsid w:val="009D4843"/>
    <w:rsid w:val="009E35AB"/>
    <w:rsid w:val="009E3AE1"/>
    <w:rsid w:val="009E4FF6"/>
    <w:rsid w:val="009E7AF2"/>
    <w:rsid w:val="009F33BE"/>
    <w:rsid w:val="00A01614"/>
    <w:rsid w:val="00A02AC0"/>
    <w:rsid w:val="00A11ACA"/>
    <w:rsid w:val="00A16AAB"/>
    <w:rsid w:val="00A21AA9"/>
    <w:rsid w:val="00A21AF4"/>
    <w:rsid w:val="00A23531"/>
    <w:rsid w:val="00A23AD4"/>
    <w:rsid w:val="00A23C7F"/>
    <w:rsid w:val="00A2745F"/>
    <w:rsid w:val="00A30724"/>
    <w:rsid w:val="00A34B83"/>
    <w:rsid w:val="00A37461"/>
    <w:rsid w:val="00A43204"/>
    <w:rsid w:val="00A451DF"/>
    <w:rsid w:val="00A66DA7"/>
    <w:rsid w:val="00A70566"/>
    <w:rsid w:val="00A712F3"/>
    <w:rsid w:val="00A719DC"/>
    <w:rsid w:val="00A81C6F"/>
    <w:rsid w:val="00A8413C"/>
    <w:rsid w:val="00A86E3C"/>
    <w:rsid w:val="00A9448D"/>
    <w:rsid w:val="00A96EC0"/>
    <w:rsid w:val="00AA0D77"/>
    <w:rsid w:val="00AB2871"/>
    <w:rsid w:val="00AC0F90"/>
    <w:rsid w:val="00AC29DD"/>
    <w:rsid w:val="00AC59E5"/>
    <w:rsid w:val="00AC5F13"/>
    <w:rsid w:val="00AD16C5"/>
    <w:rsid w:val="00AD5122"/>
    <w:rsid w:val="00AE0050"/>
    <w:rsid w:val="00AE4B1B"/>
    <w:rsid w:val="00B04296"/>
    <w:rsid w:val="00B24CA9"/>
    <w:rsid w:val="00B25412"/>
    <w:rsid w:val="00B27D46"/>
    <w:rsid w:val="00B30613"/>
    <w:rsid w:val="00B3276C"/>
    <w:rsid w:val="00B40FA9"/>
    <w:rsid w:val="00B430D8"/>
    <w:rsid w:val="00B45A56"/>
    <w:rsid w:val="00B47C3E"/>
    <w:rsid w:val="00B5024A"/>
    <w:rsid w:val="00B51875"/>
    <w:rsid w:val="00B52463"/>
    <w:rsid w:val="00B56419"/>
    <w:rsid w:val="00B57A74"/>
    <w:rsid w:val="00B67638"/>
    <w:rsid w:val="00B7742A"/>
    <w:rsid w:val="00B80882"/>
    <w:rsid w:val="00B8145A"/>
    <w:rsid w:val="00B86B75"/>
    <w:rsid w:val="00B871CC"/>
    <w:rsid w:val="00B943CE"/>
    <w:rsid w:val="00B9654C"/>
    <w:rsid w:val="00B973EA"/>
    <w:rsid w:val="00BB75EA"/>
    <w:rsid w:val="00BC48D5"/>
    <w:rsid w:val="00BC4ECA"/>
    <w:rsid w:val="00BC4F5A"/>
    <w:rsid w:val="00BC5813"/>
    <w:rsid w:val="00BD3036"/>
    <w:rsid w:val="00BE168A"/>
    <w:rsid w:val="00BE50A3"/>
    <w:rsid w:val="00BE7617"/>
    <w:rsid w:val="00BF5164"/>
    <w:rsid w:val="00BF7C8B"/>
    <w:rsid w:val="00C147D9"/>
    <w:rsid w:val="00C158E3"/>
    <w:rsid w:val="00C15E1C"/>
    <w:rsid w:val="00C17D51"/>
    <w:rsid w:val="00C2385C"/>
    <w:rsid w:val="00C27645"/>
    <w:rsid w:val="00C27A11"/>
    <w:rsid w:val="00C33344"/>
    <w:rsid w:val="00C36279"/>
    <w:rsid w:val="00C37EFC"/>
    <w:rsid w:val="00C42F0E"/>
    <w:rsid w:val="00C5003E"/>
    <w:rsid w:val="00C50524"/>
    <w:rsid w:val="00C51463"/>
    <w:rsid w:val="00C51B02"/>
    <w:rsid w:val="00C52C11"/>
    <w:rsid w:val="00C5408C"/>
    <w:rsid w:val="00C6156E"/>
    <w:rsid w:val="00C76021"/>
    <w:rsid w:val="00C77EA3"/>
    <w:rsid w:val="00C8265A"/>
    <w:rsid w:val="00C95C74"/>
    <w:rsid w:val="00C96B35"/>
    <w:rsid w:val="00CA116B"/>
    <w:rsid w:val="00CA57C9"/>
    <w:rsid w:val="00CA6228"/>
    <w:rsid w:val="00CB0627"/>
    <w:rsid w:val="00CB1EC0"/>
    <w:rsid w:val="00CB49CE"/>
    <w:rsid w:val="00CB4A1B"/>
    <w:rsid w:val="00CB7F7E"/>
    <w:rsid w:val="00CC1CCC"/>
    <w:rsid w:val="00CC4FBE"/>
    <w:rsid w:val="00CC6BB9"/>
    <w:rsid w:val="00CC6DC5"/>
    <w:rsid w:val="00CD5E69"/>
    <w:rsid w:val="00CD6978"/>
    <w:rsid w:val="00CD7D99"/>
    <w:rsid w:val="00CE1E2B"/>
    <w:rsid w:val="00CF6B0D"/>
    <w:rsid w:val="00D02EE8"/>
    <w:rsid w:val="00D13E9D"/>
    <w:rsid w:val="00D2043D"/>
    <w:rsid w:val="00D231C6"/>
    <w:rsid w:val="00D236A4"/>
    <w:rsid w:val="00D23CC1"/>
    <w:rsid w:val="00D325F2"/>
    <w:rsid w:val="00D33A01"/>
    <w:rsid w:val="00D35B7C"/>
    <w:rsid w:val="00D4254A"/>
    <w:rsid w:val="00D426D5"/>
    <w:rsid w:val="00D5664C"/>
    <w:rsid w:val="00D6040A"/>
    <w:rsid w:val="00D62B65"/>
    <w:rsid w:val="00D71474"/>
    <w:rsid w:val="00D75085"/>
    <w:rsid w:val="00D820E7"/>
    <w:rsid w:val="00D839D2"/>
    <w:rsid w:val="00D85DA7"/>
    <w:rsid w:val="00D92C50"/>
    <w:rsid w:val="00D93492"/>
    <w:rsid w:val="00D95E5D"/>
    <w:rsid w:val="00DA1AA0"/>
    <w:rsid w:val="00DA20EA"/>
    <w:rsid w:val="00DA30FF"/>
    <w:rsid w:val="00DA3D9E"/>
    <w:rsid w:val="00DA3F10"/>
    <w:rsid w:val="00DA7E07"/>
    <w:rsid w:val="00DC2412"/>
    <w:rsid w:val="00DC518A"/>
    <w:rsid w:val="00DC525E"/>
    <w:rsid w:val="00DD2983"/>
    <w:rsid w:val="00DD405C"/>
    <w:rsid w:val="00DD4495"/>
    <w:rsid w:val="00DF5E1D"/>
    <w:rsid w:val="00DF6470"/>
    <w:rsid w:val="00DF654C"/>
    <w:rsid w:val="00E015B5"/>
    <w:rsid w:val="00E1132B"/>
    <w:rsid w:val="00E12722"/>
    <w:rsid w:val="00E13684"/>
    <w:rsid w:val="00E23629"/>
    <w:rsid w:val="00E23DC9"/>
    <w:rsid w:val="00E255A5"/>
    <w:rsid w:val="00E27DAF"/>
    <w:rsid w:val="00E315A3"/>
    <w:rsid w:val="00E41B26"/>
    <w:rsid w:val="00E426C4"/>
    <w:rsid w:val="00E437BA"/>
    <w:rsid w:val="00E47FB6"/>
    <w:rsid w:val="00E5142B"/>
    <w:rsid w:val="00E53B98"/>
    <w:rsid w:val="00E53D75"/>
    <w:rsid w:val="00E5653E"/>
    <w:rsid w:val="00E5791C"/>
    <w:rsid w:val="00E6183A"/>
    <w:rsid w:val="00E6377F"/>
    <w:rsid w:val="00E648CD"/>
    <w:rsid w:val="00E64F0F"/>
    <w:rsid w:val="00E70055"/>
    <w:rsid w:val="00E75B75"/>
    <w:rsid w:val="00E76A26"/>
    <w:rsid w:val="00E776E7"/>
    <w:rsid w:val="00E80918"/>
    <w:rsid w:val="00E9083B"/>
    <w:rsid w:val="00E96AD7"/>
    <w:rsid w:val="00EA384A"/>
    <w:rsid w:val="00EA4637"/>
    <w:rsid w:val="00EA73D2"/>
    <w:rsid w:val="00EB1F3A"/>
    <w:rsid w:val="00EB6070"/>
    <w:rsid w:val="00EC026B"/>
    <w:rsid w:val="00EC4B9D"/>
    <w:rsid w:val="00ED05F3"/>
    <w:rsid w:val="00ED2C95"/>
    <w:rsid w:val="00ED716D"/>
    <w:rsid w:val="00EE49A2"/>
    <w:rsid w:val="00EF043C"/>
    <w:rsid w:val="00EF4244"/>
    <w:rsid w:val="00F05664"/>
    <w:rsid w:val="00F07462"/>
    <w:rsid w:val="00F076EC"/>
    <w:rsid w:val="00F07E3B"/>
    <w:rsid w:val="00F22029"/>
    <w:rsid w:val="00F26698"/>
    <w:rsid w:val="00F37DBB"/>
    <w:rsid w:val="00F40B8C"/>
    <w:rsid w:val="00F45E64"/>
    <w:rsid w:val="00F47454"/>
    <w:rsid w:val="00F60C78"/>
    <w:rsid w:val="00F61194"/>
    <w:rsid w:val="00F631AC"/>
    <w:rsid w:val="00F67450"/>
    <w:rsid w:val="00F7058A"/>
    <w:rsid w:val="00F71479"/>
    <w:rsid w:val="00F759A2"/>
    <w:rsid w:val="00F76CBC"/>
    <w:rsid w:val="00F83F89"/>
    <w:rsid w:val="00F92FBE"/>
    <w:rsid w:val="00FA21C2"/>
    <w:rsid w:val="00FB3DD8"/>
    <w:rsid w:val="00FE28F3"/>
    <w:rsid w:val="00FE6A58"/>
    <w:rsid w:val="00FF09BD"/>
    <w:rsid w:val="00FF2673"/>
    <w:rsid w:val="00FF3968"/>
    <w:rsid w:val="00FF649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874C313"/>
  <w15:docId w15:val="{050A90AB-25E6-4FD3-8A6D-C232C2D4A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80" w:after="180"/>
    </w:pPr>
    <w:rPr>
      <w:sz w:val="24"/>
      <w:szCs w:val="24"/>
    </w:rPr>
  </w:style>
  <w:style w:type="paragraph" w:styleId="Heading1">
    <w:name w:val="heading 1"/>
    <w:basedOn w:val="Normal"/>
    <w:next w:val="Normal"/>
    <w:uiPriority w:val="9"/>
    <w:qFormat/>
    <w:pPr>
      <w:keepNext/>
      <w:keepLines/>
      <w:spacing w:before="480" w:after="0"/>
      <w:outlineLvl w:val="0"/>
    </w:pPr>
    <w:rPr>
      <w:rFonts w:ascii="Calibri" w:eastAsia="Times New Roman" w:hAnsi="Calibri"/>
      <w:b/>
      <w:bCs/>
      <w:color w:val="345A8A"/>
      <w:sz w:val="36"/>
      <w:szCs w:val="36"/>
    </w:rPr>
  </w:style>
  <w:style w:type="paragraph" w:styleId="Heading2">
    <w:name w:val="heading 2"/>
    <w:basedOn w:val="Normal"/>
    <w:next w:val="Normal"/>
    <w:uiPriority w:val="9"/>
    <w:unhideWhenUsed/>
    <w:qFormat/>
    <w:pPr>
      <w:keepNext/>
      <w:keepLines/>
      <w:spacing w:before="200" w:after="0"/>
      <w:outlineLvl w:val="1"/>
    </w:pPr>
    <w:rPr>
      <w:rFonts w:ascii="Calibri" w:eastAsia="Times New Roman" w:hAnsi="Calibri"/>
      <w:b/>
      <w:bCs/>
      <w:color w:val="4F81BD"/>
      <w:sz w:val="32"/>
      <w:szCs w:val="32"/>
    </w:rPr>
  </w:style>
  <w:style w:type="paragraph" w:styleId="Heading3">
    <w:name w:val="heading 3"/>
    <w:basedOn w:val="Normal"/>
    <w:next w:val="Normal"/>
    <w:uiPriority w:val="9"/>
    <w:unhideWhenUsed/>
    <w:qFormat/>
    <w:pPr>
      <w:keepNext/>
      <w:keepLines/>
      <w:spacing w:before="200" w:after="0"/>
      <w:outlineLvl w:val="2"/>
    </w:pPr>
    <w:rPr>
      <w:rFonts w:ascii="Calibri" w:eastAsia="Times New Roman" w:hAnsi="Calibri"/>
      <w:b/>
      <w:bCs/>
      <w:color w:val="4F81BD"/>
      <w:sz w:val="28"/>
      <w:szCs w:val="28"/>
    </w:rPr>
  </w:style>
  <w:style w:type="paragraph" w:styleId="Heading4">
    <w:name w:val="heading 4"/>
    <w:basedOn w:val="Normal"/>
    <w:next w:val="Normal"/>
    <w:uiPriority w:val="9"/>
    <w:unhideWhenUsed/>
    <w:qFormat/>
    <w:pPr>
      <w:keepNext/>
      <w:keepLines/>
      <w:spacing w:before="200" w:after="0"/>
      <w:outlineLvl w:val="3"/>
    </w:pPr>
    <w:rPr>
      <w:rFonts w:ascii="Calibri" w:eastAsia="Times New Roman" w:hAnsi="Calibri"/>
      <w:b/>
      <w:bCs/>
      <w:color w:val="4F81BD"/>
    </w:rPr>
  </w:style>
  <w:style w:type="paragraph" w:styleId="Heading5">
    <w:name w:val="heading 5"/>
    <w:basedOn w:val="Normal"/>
    <w:next w:val="Normal"/>
    <w:uiPriority w:val="9"/>
    <w:unhideWhenUsed/>
    <w:qFormat/>
    <w:pPr>
      <w:keepNext/>
      <w:keepLines/>
      <w:spacing w:before="200" w:after="0"/>
      <w:outlineLvl w:val="4"/>
    </w:pPr>
    <w:rPr>
      <w:rFonts w:ascii="Calibri" w:eastAsia="Times New Roman" w:hAnsi="Calibri"/>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Calibri" w:eastAsia="Times New Roman" w:hAnsi="Calibri"/>
      <w:b/>
      <w:bCs/>
      <w:color w:val="345A8A"/>
      <w:sz w:val="36"/>
      <w:szCs w:val="36"/>
    </w:rPr>
  </w:style>
  <w:style w:type="paragraph" w:customStyle="1" w:styleId="Authors">
    <w:name w:val="Authors"/>
    <w:next w:val="Normal"/>
    <w:qFormat/>
    <w:pPr>
      <w:keepNext/>
      <w:keepLines/>
      <w:spacing w:after="200"/>
      <w:jc w:val="center"/>
    </w:pPr>
    <w:rPr>
      <w:sz w:val="24"/>
      <w:szCs w:val="24"/>
    </w:rPr>
  </w:style>
  <w:style w:type="paragraph" w:styleId="Date">
    <w:name w:val="Date"/>
    <w:next w:val="Normal"/>
    <w:qFormat/>
    <w:pPr>
      <w:keepNext/>
      <w:keepLines/>
      <w:spacing w:after="200"/>
      <w:jc w:val="center"/>
    </w:pPr>
    <w:rPr>
      <w:sz w:val="24"/>
      <w:szCs w:val="24"/>
    </w:rPr>
  </w:style>
  <w:style w:type="paragraph" w:customStyle="1" w:styleId="BlockQuote">
    <w:name w:val="Block Quote"/>
    <w:basedOn w:val="Normal"/>
    <w:next w:val="Normal"/>
    <w:uiPriority w:val="9"/>
    <w:unhideWhenUsed/>
    <w:qFormat/>
    <w:pPr>
      <w:spacing w:before="100" w:after="100"/>
    </w:pPr>
    <w:rPr>
      <w:rFonts w:ascii="Calibri" w:eastAsia="Times New Roman" w:hAnsi="Calibr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link w:val="SourceCode"/>
    <w:rPr>
      <w:rFonts w:ascii="Consolas" w:hAnsi="Consolas"/>
      <w:sz w:val="22"/>
    </w:rPr>
  </w:style>
  <w:style w:type="paragraph" w:customStyle="1" w:styleId="SourceCode">
    <w:name w:val="Source Code"/>
    <w:basedOn w:val="Normal"/>
    <w:link w:val="VerbatimChar"/>
    <w:pPr>
      <w:wordWrap w:val="0"/>
    </w:pPr>
  </w:style>
  <w:style w:type="character" w:customStyle="1" w:styleId="FootnoteRef">
    <w:name w:val="Footnote Ref"/>
    <w:rPr>
      <w:vertAlign w:val="superscript"/>
    </w:rPr>
  </w:style>
  <w:style w:type="character" w:customStyle="1" w:styleId="Link">
    <w:name w:val="Link"/>
    <w:rPr>
      <w:color w:val="4F81BD"/>
    </w:rPr>
  </w:style>
  <w:style w:type="character" w:customStyle="1" w:styleId="KeywordTok">
    <w:name w:val="KeywordTok"/>
    <w:rPr>
      <w:rFonts w:ascii="Consolas" w:hAnsi="Consolas"/>
      <w:b/>
      <w:color w:val="007020"/>
      <w:sz w:val="22"/>
    </w:rPr>
  </w:style>
  <w:style w:type="character" w:customStyle="1" w:styleId="DataTypeTok">
    <w:name w:val="DataTypeTok"/>
    <w:rPr>
      <w:rFonts w:ascii="Consolas" w:hAnsi="Consolas"/>
      <w:color w:val="902000"/>
      <w:sz w:val="22"/>
    </w:rPr>
  </w:style>
  <w:style w:type="character" w:customStyle="1" w:styleId="DecValTok">
    <w:name w:val="DecValTok"/>
    <w:rPr>
      <w:rFonts w:ascii="Consolas" w:hAnsi="Consolas"/>
      <w:color w:val="40A070"/>
      <w:sz w:val="22"/>
    </w:rPr>
  </w:style>
  <w:style w:type="character" w:customStyle="1" w:styleId="BaseNTok">
    <w:name w:val="BaseNTok"/>
    <w:rPr>
      <w:rFonts w:ascii="Consolas" w:hAnsi="Consolas"/>
      <w:color w:val="40A070"/>
      <w:sz w:val="22"/>
    </w:rPr>
  </w:style>
  <w:style w:type="character" w:customStyle="1" w:styleId="FloatTok">
    <w:name w:val="FloatTok"/>
    <w:rPr>
      <w:rFonts w:ascii="Consolas" w:hAnsi="Consolas"/>
      <w:color w:val="40A070"/>
      <w:sz w:val="22"/>
    </w:rPr>
  </w:style>
  <w:style w:type="character" w:customStyle="1" w:styleId="CharTok">
    <w:name w:val="CharTok"/>
    <w:rPr>
      <w:rFonts w:ascii="Consolas" w:hAnsi="Consolas"/>
      <w:color w:val="4070A0"/>
      <w:sz w:val="22"/>
    </w:rPr>
  </w:style>
  <w:style w:type="character" w:customStyle="1" w:styleId="StringTok">
    <w:name w:val="StringTok"/>
    <w:rPr>
      <w:rFonts w:ascii="Consolas" w:hAnsi="Consolas"/>
      <w:color w:val="4070A0"/>
      <w:sz w:val="22"/>
    </w:rPr>
  </w:style>
  <w:style w:type="character" w:customStyle="1" w:styleId="CommentTok">
    <w:name w:val="CommentTok"/>
    <w:rPr>
      <w:rFonts w:ascii="Consolas" w:hAnsi="Consolas"/>
      <w:i/>
      <w:color w:val="60A0B0"/>
      <w:sz w:val="22"/>
    </w:rPr>
  </w:style>
  <w:style w:type="character" w:customStyle="1" w:styleId="OtherTok">
    <w:name w:val="OtherTok"/>
    <w:rPr>
      <w:rFonts w:ascii="Consolas" w:hAnsi="Consolas"/>
      <w:color w:val="007020"/>
      <w:sz w:val="22"/>
    </w:rPr>
  </w:style>
  <w:style w:type="character" w:customStyle="1" w:styleId="AlertTok">
    <w:name w:val="AlertTok"/>
    <w:rPr>
      <w:rFonts w:ascii="Consolas" w:hAnsi="Consolas"/>
      <w:b/>
      <w:color w:val="FF0000"/>
      <w:sz w:val="22"/>
    </w:rPr>
  </w:style>
  <w:style w:type="character" w:customStyle="1" w:styleId="FunctionTok">
    <w:name w:val="FunctionTok"/>
    <w:rPr>
      <w:rFonts w:ascii="Consolas" w:hAnsi="Consolas"/>
      <w:color w:val="06287E"/>
      <w:sz w:val="22"/>
    </w:rPr>
  </w:style>
  <w:style w:type="character" w:customStyle="1" w:styleId="RegionMarkerTok">
    <w:name w:val="RegionMarkerTok"/>
    <w:rPr>
      <w:rFonts w:ascii="Consolas" w:hAnsi="Consolas"/>
      <w:sz w:val="22"/>
    </w:rPr>
  </w:style>
  <w:style w:type="character" w:customStyle="1" w:styleId="ErrorTok">
    <w:name w:val="ErrorTok"/>
    <w:rPr>
      <w:rFonts w:ascii="Consolas" w:hAnsi="Consolas"/>
      <w:b/>
      <w:color w:val="FF0000"/>
      <w:sz w:val="22"/>
    </w:rPr>
  </w:style>
  <w:style w:type="character" w:customStyle="1" w:styleId="NormalTok">
    <w:name w:val="NormalTok"/>
    <w:rPr>
      <w:rFonts w:ascii="Consolas" w:hAnsi="Consolas"/>
      <w:sz w:val="22"/>
    </w:rPr>
  </w:style>
  <w:style w:type="character" w:styleId="Hyperlink">
    <w:name w:val="Hyperlink"/>
    <w:rsid w:val="00997053"/>
    <w:rPr>
      <w:color w:val="0000FF"/>
      <w:u w:val="single"/>
    </w:rPr>
  </w:style>
  <w:style w:type="paragraph" w:styleId="Header">
    <w:name w:val="header"/>
    <w:basedOn w:val="Normal"/>
    <w:link w:val="HeaderChar"/>
    <w:uiPriority w:val="99"/>
    <w:unhideWhenUsed/>
    <w:rsid w:val="009C51DE"/>
    <w:pPr>
      <w:tabs>
        <w:tab w:val="center" w:pos="4680"/>
        <w:tab w:val="right" w:pos="9360"/>
      </w:tabs>
      <w:spacing w:before="0" w:after="0"/>
    </w:pPr>
  </w:style>
  <w:style w:type="character" w:customStyle="1" w:styleId="HeaderChar">
    <w:name w:val="Header Char"/>
    <w:basedOn w:val="DefaultParagraphFont"/>
    <w:link w:val="Header"/>
    <w:uiPriority w:val="99"/>
    <w:rsid w:val="009C51DE"/>
  </w:style>
  <w:style w:type="paragraph" w:styleId="Footer">
    <w:name w:val="footer"/>
    <w:basedOn w:val="Normal"/>
    <w:link w:val="FooterChar"/>
    <w:uiPriority w:val="99"/>
    <w:unhideWhenUsed/>
    <w:rsid w:val="009C51DE"/>
    <w:pPr>
      <w:tabs>
        <w:tab w:val="center" w:pos="4680"/>
        <w:tab w:val="right" w:pos="9360"/>
      </w:tabs>
      <w:spacing w:before="0" w:after="0"/>
    </w:pPr>
  </w:style>
  <w:style w:type="character" w:customStyle="1" w:styleId="FooterChar">
    <w:name w:val="Footer Char"/>
    <w:basedOn w:val="DefaultParagraphFont"/>
    <w:link w:val="Footer"/>
    <w:uiPriority w:val="99"/>
    <w:rsid w:val="009C51DE"/>
  </w:style>
  <w:style w:type="character" w:styleId="LineNumber">
    <w:name w:val="line number"/>
    <w:basedOn w:val="DefaultParagraphFont"/>
    <w:semiHidden/>
    <w:unhideWhenUsed/>
    <w:rsid w:val="00D236A4"/>
  </w:style>
  <w:style w:type="character" w:styleId="PlaceholderText">
    <w:name w:val="Placeholder Text"/>
    <w:semiHidden/>
    <w:rsid w:val="00F83F89"/>
    <w:rPr>
      <w:color w:val="808080"/>
    </w:rPr>
  </w:style>
  <w:style w:type="paragraph" w:styleId="BalloonText">
    <w:name w:val="Balloon Text"/>
    <w:basedOn w:val="Normal"/>
    <w:link w:val="BalloonTextChar"/>
    <w:semiHidden/>
    <w:unhideWhenUsed/>
    <w:rsid w:val="00E6183A"/>
    <w:pPr>
      <w:spacing w:before="0" w:after="0"/>
    </w:pPr>
    <w:rPr>
      <w:rFonts w:ascii="Segoe UI" w:hAnsi="Segoe UI" w:cs="Segoe UI"/>
      <w:sz w:val="18"/>
      <w:szCs w:val="18"/>
    </w:rPr>
  </w:style>
  <w:style w:type="character" w:customStyle="1" w:styleId="BalloonTextChar">
    <w:name w:val="Balloon Text Char"/>
    <w:basedOn w:val="DefaultParagraphFont"/>
    <w:link w:val="BalloonText"/>
    <w:semiHidden/>
    <w:rsid w:val="00E6183A"/>
    <w:rPr>
      <w:rFonts w:ascii="Segoe UI" w:hAnsi="Segoe UI" w:cs="Segoe UI"/>
      <w:sz w:val="18"/>
      <w:szCs w:val="18"/>
    </w:rPr>
  </w:style>
  <w:style w:type="character" w:styleId="CommentReference">
    <w:name w:val="annotation reference"/>
    <w:basedOn w:val="DefaultParagraphFont"/>
    <w:semiHidden/>
    <w:unhideWhenUsed/>
    <w:rsid w:val="00F61194"/>
    <w:rPr>
      <w:sz w:val="16"/>
      <w:szCs w:val="16"/>
    </w:rPr>
  </w:style>
  <w:style w:type="paragraph" w:styleId="CommentText">
    <w:name w:val="annotation text"/>
    <w:basedOn w:val="Normal"/>
    <w:link w:val="CommentTextChar"/>
    <w:semiHidden/>
    <w:unhideWhenUsed/>
    <w:rsid w:val="00F61194"/>
    <w:rPr>
      <w:sz w:val="20"/>
      <w:szCs w:val="20"/>
    </w:rPr>
  </w:style>
  <w:style w:type="character" w:customStyle="1" w:styleId="CommentTextChar">
    <w:name w:val="Comment Text Char"/>
    <w:basedOn w:val="DefaultParagraphFont"/>
    <w:link w:val="CommentText"/>
    <w:semiHidden/>
    <w:rsid w:val="00F61194"/>
  </w:style>
  <w:style w:type="paragraph" w:styleId="CommentSubject">
    <w:name w:val="annotation subject"/>
    <w:basedOn w:val="CommentText"/>
    <w:next w:val="CommentText"/>
    <w:link w:val="CommentSubjectChar"/>
    <w:semiHidden/>
    <w:unhideWhenUsed/>
    <w:rsid w:val="00F61194"/>
    <w:rPr>
      <w:b/>
      <w:bCs/>
    </w:rPr>
  </w:style>
  <w:style w:type="character" w:customStyle="1" w:styleId="CommentSubjectChar">
    <w:name w:val="Comment Subject Char"/>
    <w:basedOn w:val="CommentTextChar"/>
    <w:link w:val="CommentSubject"/>
    <w:semiHidden/>
    <w:rsid w:val="00F61194"/>
    <w:rPr>
      <w:b/>
      <w:bCs/>
    </w:rPr>
  </w:style>
  <w:style w:type="paragraph" w:styleId="Revision">
    <w:name w:val="Revision"/>
    <w:hidden/>
    <w:semiHidden/>
    <w:rsid w:val="00973CA2"/>
    <w:rPr>
      <w:sz w:val="24"/>
      <w:szCs w:val="24"/>
    </w:rPr>
  </w:style>
  <w:style w:type="paragraph" w:styleId="NoSpacing">
    <w:name w:val="No Spacing"/>
    <w:uiPriority w:val="1"/>
    <w:qFormat/>
    <w:rsid w:val="00357882"/>
    <w:pPr>
      <w:widowControl w:val="0"/>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015095">
      <w:bodyDiv w:val="1"/>
      <w:marLeft w:val="0"/>
      <w:marRight w:val="0"/>
      <w:marTop w:val="0"/>
      <w:marBottom w:val="0"/>
      <w:divBdr>
        <w:top w:val="none" w:sz="0" w:space="0" w:color="auto"/>
        <w:left w:val="none" w:sz="0" w:space="0" w:color="auto"/>
        <w:bottom w:val="none" w:sz="0" w:space="0" w:color="auto"/>
        <w:right w:val="none" w:sz="0" w:space="0" w:color="auto"/>
      </w:divBdr>
    </w:div>
    <w:div w:id="353382251">
      <w:bodyDiv w:val="1"/>
      <w:marLeft w:val="0"/>
      <w:marRight w:val="0"/>
      <w:marTop w:val="0"/>
      <w:marBottom w:val="0"/>
      <w:divBdr>
        <w:top w:val="none" w:sz="0" w:space="0" w:color="auto"/>
        <w:left w:val="none" w:sz="0" w:space="0" w:color="auto"/>
        <w:bottom w:val="none" w:sz="0" w:space="0" w:color="auto"/>
        <w:right w:val="none" w:sz="0" w:space="0" w:color="auto"/>
      </w:divBdr>
    </w:div>
    <w:div w:id="728503117">
      <w:bodyDiv w:val="1"/>
      <w:marLeft w:val="0"/>
      <w:marRight w:val="0"/>
      <w:marTop w:val="0"/>
      <w:marBottom w:val="0"/>
      <w:divBdr>
        <w:top w:val="none" w:sz="0" w:space="0" w:color="auto"/>
        <w:left w:val="none" w:sz="0" w:space="0" w:color="auto"/>
        <w:bottom w:val="none" w:sz="0" w:space="0" w:color="auto"/>
        <w:right w:val="none" w:sz="0" w:space="0" w:color="auto"/>
      </w:divBdr>
    </w:div>
    <w:div w:id="799156392">
      <w:bodyDiv w:val="1"/>
      <w:marLeft w:val="0"/>
      <w:marRight w:val="0"/>
      <w:marTop w:val="0"/>
      <w:marBottom w:val="0"/>
      <w:divBdr>
        <w:top w:val="none" w:sz="0" w:space="0" w:color="auto"/>
        <w:left w:val="none" w:sz="0" w:space="0" w:color="auto"/>
        <w:bottom w:val="none" w:sz="0" w:space="0" w:color="auto"/>
        <w:right w:val="none" w:sz="0" w:space="0" w:color="auto"/>
      </w:divBdr>
    </w:div>
    <w:div w:id="859315462">
      <w:bodyDiv w:val="1"/>
      <w:marLeft w:val="0"/>
      <w:marRight w:val="0"/>
      <w:marTop w:val="0"/>
      <w:marBottom w:val="0"/>
      <w:divBdr>
        <w:top w:val="none" w:sz="0" w:space="0" w:color="auto"/>
        <w:left w:val="none" w:sz="0" w:space="0" w:color="auto"/>
        <w:bottom w:val="none" w:sz="0" w:space="0" w:color="auto"/>
        <w:right w:val="none" w:sz="0" w:space="0" w:color="auto"/>
      </w:divBdr>
    </w:div>
    <w:div w:id="996304246">
      <w:bodyDiv w:val="1"/>
      <w:marLeft w:val="0"/>
      <w:marRight w:val="0"/>
      <w:marTop w:val="0"/>
      <w:marBottom w:val="0"/>
      <w:divBdr>
        <w:top w:val="none" w:sz="0" w:space="0" w:color="auto"/>
        <w:left w:val="none" w:sz="0" w:space="0" w:color="auto"/>
        <w:bottom w:val="none" w:sz="0" w:space="0" w:color="auto"/>
        <w:right w:val="none" w:sz="0" w:space="0" w:color="auto"/>
      </w:divBdr>
    </w:div>
    <w:div w:id="1144853665">
      <w:bodyDiv w:val="1"/>
      <w:marLeft w:val="0"/>
      <w:marRight w:val="0"/>
      <w:marTop w:val="0"/>
      <w:marBottom w:val="0"/>
      <w:divBdr>
        <w:top w:val="none" w:sz="0" w:space="0" w:color="auto"/>
        <w:left w:val="none" w:sz="0" w:space="0" w:color="auto"/>
        <w:bottom w:val="none" w:sz="0" w:space="0" w:color="auto"/>
        <w:right w:val="none" w:sz="0" w:space="0" w:color="auto"/>
      </w:divBdr>
    </w:div>
    <w:div w:id="1428572180">
      <w:bodyDiv w:val="1"/>
      <w:marLeft w:val="0"/>
      <w:marRight w:val="0"/>
      <w:marTop w:val="0"/>
      <w:marBottom w:val="0"/>
      <w:divBdr>
        <w:top w:val="none" w:sz="0" w:space="0" w:color="auto"/>
        <w:left w:val="none" w:sz="0" w:space="0" w:color="auto"/>
        <w:bottom w:val="none" w:sz="0" w:space="0" w:color="auto"/>
        <w:right w:val="none" w:sz="0" w:space="0" w:color="auto"/>
      </w:divBdr>
    </w:div>
    <w:div w:id="1619529150">
      <w:bodyDiv w:val="1"/>
      <w:marLeft w:val="0"/>
      <w:marRight w:val="0"/>
      <w:marTop w:val="0"/>
      <w:marBottom w:val="0"/>
      <w:divBdr>
        <w:top w:val="none" w:sz="0" w:space="0" w:color="auto"/>
        <w:left w:val="none" w:sz="0" w:space="0" w:color="auto"/>
        <w:bottom w:val="none" w:sz="0" w:space="0" w:color="auto"/>
        <w:right w:val="none" w:sz="0" w:space="0" w:color="auto"/>
      </w:divBdr>
    </w:div>
    <w:div w:id="1683823851">
      <w:bodyDiv w:val="1"/>
      <w:marLeft w:val="0"/>
      <w:marRight w:val="0"/>
      <w:marTop w:val="0"/>
      <w:marBottom w:val="0"/>
      <w:divBdr>
        <w:top w:val="none" w:sz="0" w:space="0" w:color="auto"/>
        <w:left w:val="none" w:sz="0" w:space="0" w:color="auto"/>
        <w:bottom w:val="none" w:sz="0" w:space="0" w:color="auto"/>
        <w:right w:val="none" w:sz="0" w:space="0" w:color="auto"/>
      </w:divBdr>
    </w:div>
    <w:div w:id="1821772208">
      <w:bodyDiv w:val="1"/>
      <w:marLeft w:val="0"/>
      <w:marRight w:val="0"/>
      <w:marTop w:val="0"/>
      <w:marBottom w:val="0"/>
      <w:divBdr>
        <w:top w:val="none" w:sz="0" w:space="0" w:color="auto"/>
        <w:left w:val="none" w:sz="0" w:space="0" w:color="auto"/>
        <w:bottom w:val="none" w:sz="0" w:space="0" w:color="auto"/>
        <w:right w:val="none" w:sz="0" w:space="0" w:color="auto"/>
      </w:divBdr>
    </w:div>
    <w:div w:id="1907760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ck.marcus@epa.gov" TargetMode="External"/><Relationship Id="rId13" Type="http://schemas.openxmlformats.org/officeDocument/2006/relationships/hyperlink" Target="http://oceancolor.gsfc.nasa.gov/" TargetMode="External"/><Relationship Id="rId18" Type="http://schemas.openxmlformats.org/officeDocument/2006/relationships/image" Target="media/image3.wmf"/><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vdatum.noaa.gov/" TargetMode="External"/><Relationship Id="rId17" Type="http://schemas.openxmlformats.org/officeDocument/2006/relationships/oleObject" Target="embeddings/oleObject2.bin"/><Relationship Id="rId25" Type="http://schemas.openxmlformats.org/officeDocument/2006/relationships/image" Target="media/image7.tiff"/><Relationship Id="rId33"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2.wmf"/><Relationship Id="rId20" Type="http://schemas.openxmlformats.org/officeDocument/2006/relationships/hyperlink" Target="http://CRAN.R-project.org/package=rgeos"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gdc.noaa.gov/" TargetMode="External"/><Relationship Id="rId24" Type="http://schemas.openxmlformats.org/officeDocument/2006/relationships/image" Target="media/image6.tiff"/><Relationship Id="rId32" Type="http://schemas.openxmlformats.org/officeDocument/2006/relationships/image" Target="media/image14.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5.tiff"/><Relationship Id="rId28" Type="http://schemas.openxmlformats.org/officeDocument/2006/relationships/image" Target="media/image10.tiff"/><Relationship Id="rId36" Type="http://schemas.microsoft.com/office/2011/relationships/people" Target="people.xml"/><Relationship Id="rId10" Type="http://schemas.openxmlformats.org/officeDocument/2006/relationships/hyperlink" Target="mailto:chengfengle@zju.edu.cn" TargetMode="External"/><Relationship Id="rId19" Type="http://schemas.openxmlformats.org/officeDocument/2006/relationships/oleObject" Target="embeddings/oleObject3.bin"/><Relationship Id="rId31"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hyperlink" Target="mailto:hagy.jim@epa.gov" TargetMode="External"/><Relationship Id="rId14" Type="http://schemas.openxmlformats.org/officeDocument/2006/relationships/image" Target="media/image1.wmf"/><Relationship Id="rId22" Type="http://schemas.openxmlformats.org/officeDocument/2006/relationships/image" Target="media/image4.tiff"/><Relationship Id="rId27" Type="http://schemas.openxmlformats.org/officeDocument/2006/relationships/image" Target="media/image9.tiff"/><Relationship Id="rId30" Type="http://schemas.openxmlformats.org/officeDocument/2006/relationships/image" Target="media/image12.tif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88E9D-8291-4D73-AD85-7012DA0DB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39</Pages>
  <Words>9951</Words>
  <Characters>56721</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Quantifying seagrass light requirements using an algorithm to spatially resolve depth of colonization</vt:lpstr>
    </vt:vector>
  </TitlesOfParts>
  <Company/>
  <LinksUpToDate>false</LinksUpToDate>
  <CharactersWithSpaces>66539</CharactersWithSpaces>
  <SharedDoc>false</SharedDoc>
  <HLinks>
    <vt:vector size="42" baseType="variant">
      <vt:variant>
        <vt:i4>7995489</vt:i4>
      </vt:variant>
      <vt:variant>
        <vt:i4>39</vt:i4>
      </vt:variant>
      <vt:variant>
        <vt:i4>0</vt:i4>
      </vt:variant>
      <vt:variant>
        <vt:i4>5</vt:i4>
      </vt:variant>
      <vt:variant>
        <vt:lpwstr>http://cran.r-project.org/package=rgeos</vt:lpwstr>
      </vt:variant>
      <vt:variant>
        <vt:lpwstr/>
      </vt:variant>
      <vt:variant>
        <vt:i4>131144</vt:i4>
      </vt:variant>
      <vt:variant>
        <vt:i4>15</vt:i4>
      </vt:variant>
      <vt:variant>
        <vt:i4>0</vt:i4>
      </vt:variant>
      <vt:variant>
        <vt:i4>5</vt:i4>
      </vt:variant>
      <vt:variant>
        <vt:lpwstr>http://oceancolor.gsfc.nasa.gov/</vt:lpwstr>
      </vt:variant>
      <vt:variant>
        <vt:lpwstr/>
      </vt:variant>
      <vt:variant>
        <vt:i4>7864378</vt:i4>
      </vt:variant>
      <vt:variant>
        <vt:i4>12</vt:i4>
      </vt:variant>
      <vt:variant>
        <vt:i4>0</vt:i4>
      </vt:variant>
      <vt:variant>
        <vt:i4>5</vt:i4>
      </vt:variant>
      <vt:variant>
        <vt:lpwstr>http://vdatum.noaa.gov/</vt:lpwstr>
      </vt:variant>
      <vt:variant>
        <vt:lpwstr/>
      </vt:variant>
      <vt:variant>
        <vt:i4>1048602</vt:i4>
      </vt:variant>
      <vt:variant>
        <vt:i4>9</vt:i4>
      </vt:variant>
      <vt:variant>
        <vt:i4>0</vt:i4>
      </vt:variant>
      <vt:variant>
        <vt:i4>5</vt:i4>
      </vt:variant>
      <vt:variant>
        <vt:lpwstr>http://www.ngdc.noaa.gov/</vt:lpwstr>
      </vt:variant>
      <vt:variant>
        <vt:lpwstr/>
      </vt:variant>
      <vt:variant>
        <vt:i4>6225967</vt:i4>
      </vt:variant>
      <vt:variant>
        <vt:i4>6</vt:i4>
      </vt:variant>
      <vt:variant>
        <vt:i4>0</vt:i4>
      </vt:variant>
      <vt:variant>
        <vt:i4>5</vt:i4>
      </vt:variant>
      <vt:variant>
        <vt:lpwstr>mailto:le.chengfeng@epa.gov</vt:lpwstr>
      </vt:variant>
      <vt:variant>
        <vt:lpwstr/>
      </vt:variant>
      <vt:variant>
        <vt:i4>5963830</vt:i4>
      </vt:variant>
      <vt:variant>
        <vt:i4>3</vt:i4>
      </vt:variant>
      <vt:variant>
        <vt:i4>0</vt:i4>
      </vt:variant>
      <vt:variant>
        <vt:i4>5</vt:i4>
      </vt:variant>
      <vt:variant>
        <vt:lpwstr>mailto:hagy.jim@epa.gov</vt:lpwstr>
      </vt:variant>
      <vt:variant>
        <vt:lpwstr/>
      </vt:variant>
      <vt:variant>
        <vt:i4>2687071</vt:i4>
      </vt:variant>
      <vt:variant>
        <vt:i4>0</vt:i4>
      </vt:variant>
      <vt:variant>
        <vt:i4>0</vt:i4>
      </vt:variant>
      <vt:variant>
        <vt:i4>5</vt:i4>
      </vt:variant>
      <vt:variant>
        <vt:lpwstr>mailto:beck.marcus@epa.gov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seagrass light requirements using an algorithm to spatially resolve depth of colonization</dc:title>
  <dc:subject/>
  <dc:creator>Beck, Marcus</dc:creator>
  <cp:keywords/>
  <dc:description/>
  <cp:lastModifiedBy>Beck, Marcus</cp:lastModifiedBy>
  <cp:revision>16</cp:revision>
  <cp:lastPrinted>2016-07-15T18:56:00Z</cp:lastPrinted>
  <dcterms:created xsi:type="dcterms:W3CDTF">2016-07-15T21:31:00Z</dcterms:created>
  <dcterms:modified xsi:type="dcterms:W3CDTF">2016-07-18T15:37:00Z</dcterms:modified>
</cp:coreProperties>
</file>